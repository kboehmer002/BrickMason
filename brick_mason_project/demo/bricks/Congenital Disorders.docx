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374B15" w:rsidRDefault="00000000">
      <w:pPr>
        <w:pBdr>
          <w:top w:val="nil"/>
          <w:left w:val="nil"/>
          <w:bottom w:val="nil"/>
          <w:right w:val="nil"/>
          <w:between w:val="nil"/>
        </w:pBdr>
        <w:spacing w:after="720"/>
        <w:rPr>
          <w:rFonts w:ascii="Calibri" w:hAnsi="Calibri"/>
          <w:b/>
          <w:color w:val="000000"/>
          <w:sz w:val="72"/>
          <w:szCs w:val="72"/>
        </w:rPr>
      </w:pPr>
      <w:r>
        <w:rPr>
          <w:rFonts w:ascii="Calibri" w:hAnsi="Calibri"/>
          <w:color w:val="000000"/>
          <w:sz w:val="56"/>
          <w:szCs w:val="56"/>
        </w:rPr>
        <w:t xml:space="preserve">Congenital Disorders of the Lower </w:t>
      </w:r>
      <w:r>
        <w:rPr>
          <w:rFonts w:ascii="Calibri" w:hAnsi="Calibri"/>
          <w:color w:val="000000"/>
          <w:sz w:val="52"/>
          <w:szCs w:val="52"/>
        </w:rPr>
        <w:t>Respiratory System</w:t>
      </w:r>
    </w:p>
    <w:p w14:paraId="00000002" w14:textId="77777777" w:rsidR="00374B15" w:rsidRDefault="00000000">
      <w:pPr>
        <w:pBdr>
          <w:top w:val="nil"/>
          <w:left w:val="nil"/>
          <w:bottom w:val="nil"/>
          <w:right w:val="nil"/>
          <w:between w:val="nil"/>
        </w:pBdr>
        <w:spacing w:before="480" w:after="360"/>
        <w:rPr>
          <w:rFonts w:ascii="Calibri" w:hAnsi="Calibri"/>
          <w:b/>
          <w:color w:val="2E74B5"/>
          <w:sz w:val="28"/>
          <w:szCs w:val="28"/>
        </w:rPr>
      </w:pPr>
      <w:r>
        <w:rPr>
          <w:rFonts w:ascii="Calibri" w:hAnsi="Calibri"/>
          <w:b/>
          <w:color w:val="2E74B5"/>
          <w:sz w:val="28"/>
          <w:szCs w:val="28"/>
        </w:rPr>
        <w:t>Prereading</w:t>
      </w:r>
    </w:p>
    <w:p w14:paraId="00000003" w14:textId="77777777" w:rsidR="00374B15" w:rsidRDefault="00000000">
      <w:pPr>
        <w:pBdr>
          <w:top w:val="nil"/>
          <w:left w:val="nil"/>
          <w:bottom w:val="nil"/>
          <w:right w:val="nil"/>
          <w:between w:val="nil"/>
        </w:pBdr>
        <w:spacing w:before="120" w:after="80"/>
        <w:rPr>
          <w:rFonts w:ascii="Calibri" w:hAnsi="Calibri"/>
          <w:color w:val="000000"/>
        </w:rPr>
      </w:pPr>
      <w:r>
        <w:rPr>
          <w:rFonts w:ascii="Calibri" w:hAnsi="Calibri"/>
          <w:color w:val="000000"/>
        </w:rPr>
        <w:t>Development of the Respiratory System</w:t>
      </w:r>
    </w:p>
    <w:p w14:paraId="00000004" w14:textId="77777777" w:rsidR="00374B15" w:rsidRDefault="00000000">
      <w:pPr>
        <w:pBdr>
          <w:top w:val="nil"/>
          <w:left w:val="nil"/>
          <w:bottom w:val="nil"/>
          <w:right w:val="nil"/>
          <w:between w:val="nil"/>
        </w:pBdr>
        <w:spacing w:before="480" w:after="360"/>
        <w:rPr>
          <w:rFonts w:ascii="Calibri" w:hAnsi="Calibri"/>
          <w:b/>
          <w:color w:val="2E74B5"/>
          <w:sz w:val="28"/>
          <w:szCs w:val="28"/>
        </w:rPr>
      </w:pPr>
      <w:r>
        <w:rPr>
          <w:rFonts w:ascii="Calibri" w:hAnsi="Calibri"/>
          <w:b/>
          <w:color w:val="2E74B5"/>
          <w:sz w:val="28"/>
          <w:szCs w:val="28"/>
        </w:rPr>
        <w:t>Learning Objectives</w:t>
      </w:r>
    </w:p>
    <w:p w14:paraId="00000005" w14:textId="77777777" w:rsidR="00374B15" w:rsidRDefault="00000000">
      <w:pPr>
        <w:pBdr>
          <w:top w:val="nil"/>
          <w:left w:val="nil"/>
          <w:bottom w:val="nil"/>
          <w:right w:val="nil"/>
          <w:between w:val="nil"/>
        </w:pBdr>
        <w:spacing w:before="120" w:after="80"/>
        <w:rPr>
          <w:rFonts w:ascii="Calibri" w:hAnsi="Calibri"/>
          <w:color w:val="000000"/>
        </w:rPr>
      </w:pPr>
      <w:r>
        <w:rPr>
          <w:rFonts w:ascii="Calibri" w:hAnsi="Calibri"/>
          <w:color w:val="000000"/>
        </w:rPr>
        <w:t>After completing this brick, you will be able to:</w:t>
      </w:r>
    </w:p>
    <w:p w14:paraId="00000006" w14:textId="77777777" w:rsidR="00374B15" w:rsidRDefault="00000000">
      <w:pPr>
        <w:numPr>
          <w:ilvl w:val="0"/>
          <w:numId w:val="1"/>
        </w:numPr>
        <w:pBdr>
          <w:top w:val="nil"/>
          <w:left w:val="nil"/>
          <w:bottom w:val="nil"/>
          <w:right w:val="nil"/>
          <w:between w:val="nil"/>
        </w:pBdr>
        <w:spacing w:after="0"/>
      </w:pPr>
      <w:r>
        <w:rPr>
          <w:rFonts w:ascii="Calibri" w:hAnsi="Calibri"/>
          <w:color w:val="000000"/>
        </w:rPr>
        <w:t>Define congenital disorders of the lower respiratory system and</w:t>
      </w:r>
      <w:sdt>
        <w:sdtPr>
          <w:tag w:val="goog_rdk_0"/>
          <w:id w:val="-1127697376"/>
        </w:sdtPr>
        <w:sdtContent>
          <w:del w:id="0" w:author="Frazier Stevenson" w:date="2022-09-14T11:56:00Z">
            <w:r>
              <w:rPr>
                <w:rFonts w:ascii="Calibri" w:hAnsi="Calibri"/>
                <w:color w:val="000000"/>
              </w:rPr>
              <w:delText xml:space="preserve"> list the most common causes of</w:delText>
            </w:r>
          </w:del>
        </w:sdtContent>
      </w:sdt>
      <w:r>
        <w:rPr>
          <w:rFonts w:ascii="Calibri" w:hAnsi="Calibri"/>
          <w:color w:val="000000"/>
        </w:rPr>
        <w:t xml:space="preserve"> neonatal respiratory failure.</w:t>
      </w:r>
    </w:p>
    <w:p w14:paraId="00000007" w14:textId="77777777" w:rsidR="00374B15" w:rsidRDefault="00000000">
      <w:pPr>
        <w:numPr>
          <w:ilvl w:val="0"/>
          <w:numId w:val="1"/>
        </w:numPr>
        <w:pBdr>
          <w:top w:val="nil"/>
          <w:left w:val="nil"/>
          <w:bottom w:val="nil"/>
          <w:right w:val="nil"/>
          <w:between w:val="nil"/>
        </w:pBdr>
        <w:spacing w:after="0"/>
      </w:pPr>
      <w:r>
        <w:rPr>
          <w:rFonts w:ascii="Calibri" w:hAnsi="Calibri"/>
          <w:color w:val="000000"/>
        </w:rPr>
        <w:t>Explain the causes, clinical features, and management of tracheal atresia and tracheoesophageal fistula.</w:t>
      </w:r>
    </w:p>
    <w:p w14:paraId="00000008" w14:textId="77777777" w:rsidR="00374B15" w:rsidRDefault="00000000">
      <w:pPr>
        <w:numPr>
          <w:ilvl w:val="0"/>
          <w:numId w:val="1"/>
        </w:numPr>
        <w:pBdr>
          <w:top w:val="nil"/>
          <w:left w:val="nil"/>
          <w:bottom w:val="nil"/>
          <w:right w:val="nil"/>
          <w:between w:val="nil"/>
        </w:pBdr>
        <w:spacing w:after="0"/>
      </w:pPr>
      <w:r>
        <w:rPr>
          <w:rFonts w:ascii="Calibri" w:hAnsi="Calibri"/>
          <w:color w:val="000000"/>
        </w:rPr>
        <w:t>Explain the cause, clinical features, and management of congenital pulmonary hypoplasia.</w:t>
      </w:r>
    </w:p>
    <w:p w14:paraId="00000009" w14:textId="77777777" w:rsidR="00374B15" w:rsidRDefault="00000000">
      <w:pPr>
        <w:numPr>
          <w:ilvl w:val="0"/>
          <w:numId w:val="1"/>
        </w:numPr>
        <w:pBdr>
          <w:top w:val="nil"/>
          <w:left w:val="nil"/>
          <w:bottom w:val="nil"/>
          <w:right w:val="nil"/>
          <w:between w:val="nil"/>
        </w:pBdr>
        <w:spacing w:after="0"/>
      </w:pPr>
      <w:r>
        <w:rPr>
          <w:rFonts w:ascii="Calibri" w:hAnsi="Calibri"/>
          <w:color w:val="000000"/>
        </w:rPr>
        <w:t>Explain the cause, clinical features, and management of bronchogenic cysts.</w:t>
      </w:r>
    </w:p>
    <w:p w14:paraId="0000000A" w14:textId="77777777" w:rsidR="00374B15" w:rsidRDefault="00000000">
      <w:pPr>
        <w:numPr>
          <w:ilvl w:val="0"/>
          <w:numId w:val="1"/>
        </w:numPr>
        <w:pBdr>
          <w:top w:val="nil"/>
          <w:left w:val="nil"/>
          <w:bottom w:val="nil"/>
          <w:right w:val="nil"/>
          <w:between w:val="nil"/>
        </w:pBdr>
        <w:spacing w:after="240"/>
      </w:pPr>
      <w:r>
        <w:rPr>
          <w:rFonts w:ascii="Calibri" w:hAnsi="Calibri"/>
          <w:color w:val="000000"/>
        </w:rPr>
        <w:t>Explain the cause, clinical features, and management of congenital diaphragmatic hernia.</w:t>
      </w:r>
    </w:p>
    <w:p w14:paraId="0000000B" w14:textId="77777777" w:rsidR="00374B15" w:rsidRDefault="00000000">
      <w:pPr>
        <w:pBdr>
          <w:top w:val="single" w:sz="4" w:space="1" w:color="000000"/>
          <w:left w:val="single" w:sz="4" w:space="4" w:color="000000"/>
          <w:bottom w:val="single" w:sz="4" w:space="1" w:color="000000"/>
          <w:right w:val="single" w:sz="4" w:space="4" w:color="000000"/>
          <w:between w:val="nil"/>
        </w:pBdr>
        <w:shd w:val="clear" w:color="auto" w:fill="FBE5D5"/>
        <w:spacing w:before="360" w:after="360"/>
        <w:rPr>
          <w:rFonts w:ascii="Calibri" w:hAnsi="Calibri"/>
          <w:color w:val="000000"/>
        </w:rPr>
      </w:pPr>
      <w:r>
        <w:rPr>
          <w:rFonts w:ascii="Calibri" w:hAnsi="Calibri"/>
          <w:color w:val="000000"/>
        </w:rPr>
        <w:t xml:space="preserve">AD is a newborn infant in respiratory distress in the newborn nursery. She was born earlier today by vaginal delivery at 40 weeks’ gestation. She is breathing rapidly and has a barrel-shaped chest and a scaphoid (concave) abdomen. Bowel sounds are heard on the left side instead of breath sounds.  </w:t>
      </w:r>
    </w:p>
    <w:p w14:paraId="0000000C" w14:textId="77777777" w:rsidR="00374B15" w:rsidRDefault="00000000">
      <w:pPr>
        <w:pBdr>
          <w:top w:val="single" w:sz="4" w:space="1" w:color="000000"/>
          <w:left w:val="single" w:sz="4" w:space="4" w:color="000000"/>
          <w:bottom w:val="single" w:sz="4" w:space="1" w:color="000000"/>
          <w:right w:val="single" w:sz="4" w:space="4" w:color="000000"/>
          <w:between w:val="nil"/>
        </w:pBdr>
        <w:shd w:val="clear" w:color="auto" w:fill="FBE5D5"/>
        <w:spacing w:before="360" w:after="360"/>
        <w:rPr>
          <w:rFonts w:ascii="Calibri" w:hAnsi="Calibri"/>
          <w:color w:val="000000"/>
        </w:rPr>
      </w:pPr>
      <w:r>
        <w:rPr>
          <w:rFonts w:ascii="Calibri" w:hAnsi="Calibri"/>
          <w:color w:val="000000"/>
        </w:rPr>
        <w:t>What is most likely wrong with AD, and what should be done for her? Consider your answer as you read, and we’ll revisit AD at the end of the brick.</w:t>
      </w:r>
    </w:p>
    <w:p w14:paraId="0000000D" w14:textId="77777777" w:rsidR="00374B15" w:rsidRDefault="00000000">
      <w:pPr>
        <w:keepNext/>
        <w:keepLines/>
        <w:pBdr>
          <w:top w:val="nil"/>
          <w:left w:val="nil"/>
          <w:bottom w:val="nil"/>
          <w:right w:val="nil"/>
          <w:between w:val="nil"/>
        </w:pBdr>
        <w:spacing w:before="360" w:after="240"/>
        <w:rPr>
          <w:rFonts w:ascii="Calibri" w:hAnsi="Calibri"/>
          <w:b/>
          <w:color w:val="000000"/>
          <w:sz w:val="28"/>
          <w:szCs w:val="28"/>
        </w:rPr>
      </w:pPr>
      <w:r>
        <w:rPr>
          <w:rFonts w:ascii="Calibri" w:hAnsi="Calibri"/>
          <w:b/>
          <w:color w:val="000000"/>
          <w:sz w:val="28"/>
          <w:szCs w:val="28"/>
        </w:rPr>
        <w:t>What Are Congenital Disorders of the Lower Respiratory System?</w:t>
      </w:r>
    </w:p>
    <w:sdt>
      <w:sdtPr>
        <w:tag w:val="goog_rdk_3"/>
        <w:id w:val="-1360112231"/>
      </w:sdtPr>
      <w:sdtContent>
        <w:p w14:paraId="0000000E" w14:textId="77777777" w:rsidR="00374B15" w:rsidRDefault="00000000">
          <w:pPr>
            <w:pBdr>
              <w:top w:val="nil"/>
              <w:left w:val="nil"/>
              <w:bottom w:val="nil"/>
              <w:right w:val="nil"/>
              <w:between w:val="nil"/>
            </w:pBdr>
            <w:spacing w:before="120" w:after="240"/>
            <w:rPr>
              <w:del w:id="1" w:author="Frazier Stevenson" w:date="2022-09-14T11:33:00Z"/>
              <w:rFonts w:ascii="Calibri" w:hAnsi="Calibri"/>
              <w:color w:val="000000"/>
            </w:rPr>
          </w:pPr>
          <w:sdt>
            <w:sdtPr>
              <w:tag w:val="goog_rdk_2"/>
              <w:id w:val="-1505423583"/>
            </w:sdtPr>
            <w:sdtContent>
              <w:del w:id="2" w:author="Frazier Stevenson" w:date="2022-09-14T11:33:00Z">
                <w:r>
                  <w:rPr>
                    <w:rFonts w:ascii="Calibri" w:hAnsi="Calibri"/>
                    <w:color w:val="000000"/>
                  </w:rPr>
                  <w:delText>Common congenital disorders of the lower respiratory system include tracheoesophageal fistula, pulmonary hypoplasia, bronchogenic cysts, and congenital diaphragmatic hernia. Each of these is a consequence of abnormal development in utero.</w:delText>
                </w:r>
              </w:del>
            </w:sdtContent>
          </w:sdt>
        </w:p>
      </w:sdtContent>
    </w:sdt>
    <w:sdt>
      <w:sdtPr>
        <w:tag w:val="goog_rdk_7"/>
        <w:id w:val="-675424530"/>
      </w:sdtPr>
      <w:sdtContent>
        <w:p w14:paraId="0000000F" w14:textId="77777777" w:rsidR="00374B15" w:rsidRDefault="00000000">
          <w:pPr>
            <w:pBdr>
              <w:top w:val="nil"/>
              <w:left w:val="nil"/>
              <w:bottom w:val="nil"/>
              <w:right w:val="nil"/>
              <w:between w:val="nil"/>
            </w:pBdr>
            <w:spacing w:before="120" w:after="240"/>
            <w:rPr>
              <w:rFonts w:ascii="Calibri" w:hAnsi="Calibri"/>
              <w:b/>
              <w:color w:val="000000"/>
            </w:rPr>
            <w:pPrChange w:id="3" w:author="Frazier Stevenson" w:date="2022-09-14T11:33:00Z">
              <w:pPr>
                <w:pBdr>
                  <w:top w:val="nil"/>
                  <w:left w:val="nil"/>
                  <w:bottom w:val="nil"/>
                  <w:right w:val="nil"/>
                  <w:between w:val="nil"/>
                </w:pBdr>
                <w:spacing w:before="360" w:after="240"/>
              </w:pPr>
            </w:pPrChange>
          </w:pPr>
          <w:sdt>
            <w:sdtPr>
              <w:tag w:val="goog_rdk_5"/>
              <w:id w:val="599534173"/>
            </w:sdtPr>
            <w:sdtContent>
              <w:ins w:id="4" w:author="Frazier Stevenson" w:date="2022-09-14T11:33:00Z">
                <w:r>
                  <w:rPr>
                    <w:rFonts w:ascii="Calibri" w:hAnsi="Calibri"/>
                    <w:b/>
                    <w:color w:val="000000"/>
                  </w:rPr>
                  <w:t>Congenital disorders of the lower respiratory system</w:t>
                </w:r>
              </w:ins>
            </w:sdtContent>
          </w:sdt>
          <w:sdt>
            <w:sdtPr>
              <w:tag w:val="goog_rdk_6"/>
              <w:id w:val="-2052904546"/>
            </w:sdtPr>
            <w:sdtContent>
              <w:del w:id="5" w:author="Frazier Stevenson" w:date="2022-09-14T11:33:00Z">
                <w:r>
                  <w:rPr>
                    <w:rFonts w:ascii="Calibri" w:hAnsi="Calibri"/>
                    <w:b/>
                    <w:color w:val="000000"/>
                  </w:rPr>
                  <w:delText>These</w:delText>
                </w:r>
              </w:del>
            </w:sdtContent>
          </w:sdt>
          <w:r>
            <w:rPr>
              <w:rFonts w:ascii="Calibri" w:hAnsi="Calibri"/>
              <w:b/>
              <w:color w:val="000000"/>
            </w:rPr>
            <w:t xml:space="preserve"> are important to detect either pre- or immediately postnatally, since a consequence of any of these can be neonatal respiratory failure. This is the inability of a newborn to ventilate (exchange carbon dioxide between the blood and the atmosphere) and/or oxygenate (transfer oxygen from lungs to blood). In some cases, respiratory failure may become apparent immediately after birth and threaten the infant’s life, so early recognition is important. </w:t>
          </w:r>
        </w:p>
      </w:sdtContent>
    </w:sdt>
    <w:sdt>
      <w:sdtPr>
        <w:tag w:val="goog_rdk_9"/>
        <w:id w:val="1770504832"/>
      </w:sdtPr>
      <w:sdtContent>
        <w:p w14:paraId="00000010" w14:textId="77777777" w:rsidR="00374B15" w:rsidRDefault="00000000">
          <w:pPr>
            <w:pBdr>
              <w:top w:val="nil"/>
              <w:left w:val="nil"/>
              <w:bottom w:val="nil"/>
              <w:right w:val="nil"/>
              <w:between w:val="nil"/>
            </w:pBdr>
            <w:spacing w:before="360" w:after="240"/>
            <w:rPr>
              <w:ins w:id="6" w:author="Frazier Stevenson" w:date="2022-09-14T11:33:00Z"/>
              <w:rFonts w:ascii="Calibri" w:hAnsi="Calibri"/>
              <w:color w:val="000000"/>
            </w:rPr>
          </w:pPr>
          <w:r>
            <w:rPr>
              <w:rFonts w:ascii="Calibri" w:hAnsi="Calibri"/>
              <w:color w:val="000000"/>
            </w:rPr>
            <w:t>If present, neonatal respiratory failure may present as tachypnea, nasal flaring, retractions of the respiratory muscles, and grunting in the newborn or infant. Cyanosis is commonly evident. Some newborns will also present with a temporary pause in breathing (apnea).</w:t>
          </w:r>
          <w:sdt>
            <w:sdtPr>
              <w:tag w:val="goog_rdk_8"/>
              <w:id w:val="-948781128"/>
            </w:sdtPr>
            <w:sdtContent/>
          </w:sdt>
        </w:p>
      </w:sdtContent>
    </w:sdt>
    <w:p w14:paraId="00000011" w14:textId="77777777" w:rsidR="00374B15" w:rsidRDefault="00000000">
      <w:pPr>
        <w:pBdr>
          <w:top w:val="nil"/>
          <w:left w:val="nil"/>
          <w:bottom w:val="nil"/>
          <w:right w:val="nil"/>
          <w:between w:val="nil"/>
        </w:pBdr>
        <w:spacing w:before="360" w:after="240"/>
        <w:rPr>
          <w:rFonts w:ascii="Calibri" w:hAnsi="Calibri"/>
          <w:color w:val="000000"/>
        </w:rPr>
      </w:pPr>
      <w:sdt>
        <w:sdtPr>
          <w:tag w:val="goog_rdk_10"/>
          <w:id w:val="-117453013"/>
        </w:sdtPr>
        <w:sdtContent>
          <w:ins w:id="7" w:author="Frazier Stevenson" w:date="2022-09-14T11:33:00Z">
            <w:r>
              <w:rPr>
                <w:rFonts w:ascii="Calibri" w:hAnsi="Calibri"/>
                <w:color w:val="000000"/>
              </w:rPr>
              <w:t xml:space="preserve">In this brick we will discuss several of the most common of these disorders, including </w:t>
            </w:r>
          </w:ins>
          <w:sdt>
            <w:sdtPr>
              <w:tag w:val="goog_rdk_11"/>
              <w:id w:val="510495662"/>
            </w:sdtPr>
            <w:sdtContent>
              <w:ins w:id="8" w:author="Frazier Stevenson" w:date="2022-09-14T11:33:00Z">
                <w:r>
                  <w:rPr>
                    <w:rFonts w:ascii="Calibri" w:hAnsi="Calibri"/>
                    <w:color w:val="000000"/>
                    <w:rPrChange w:id="9" w:author="Frazier Stevenson" w:date="2022-09-14T11:33:00Z">
                      <w:rPr>
                        <w:rFonts w:ascii="Calibri" w:hAnsi="Calibri"/>
                        <w:b/>
                        <w:color w:val="000000"/>
                      </w:rPr>
                    </w:rPrChange>
                  </w:rPr>
                  <w:t>tracheoesophageal fistula, pulmonary hypoplasia, bronchogenic cysts, and congenital diaphragmatic hernia. Each of these is a consequence of abnormal development in utero.</w:t>
                </w:r>
              </w:ins>
            </w:sdtContent>
          </w:sdt>
        </w:sdtContent>
      </w:sdt>
    </w:p>
    <w:p w14:paraId="00000012" w14:textId="77777777" w:rsidR="00374B15" w:rsidRDefault="00000000">
      <w:pPr>
        <w:pBdr>
          <w:top w:val="single" w:sz="4" w:space="10" w:color="5B9BD5"/>
          <w:left w:val="nil"/>
          <w:bottom w:val="single" w:sz="4" w:space="0" w:color="5B9BD5"/>
          <w:right w:val="nil"/>
          <w:between w:val="nil"/>
        </w:pBdr>
        <w:spacing w:before="480" w:after="480"/>
        <w:ind w:left="864" w:right="864"/>
        <w:rPr>
          <w:rFonts w:ascii="Calibri" w:hAnsi="Calibri"/>
          <w:color w:val="2E75B5"/>
        </w:rPr>
      </w:pPr>
      <w:r>
        <w:rPr>
          <w:rFonts w:ascii="Calibri" w:hAnsi="Calibri"/>
          <w:color w:val="2E75B5"/>
        </w:rPr>
        <w:t>Q: What clinical signs in neonates indicate respiratory failure?</w:t>
      </w:r>
    </w:p>
    <w:p w14:paraId="00000013" w14:textId="77777777" w:rsidR="00374B15" w:rsidRDefault="00000000">
      <w:pPr>
        <w:pBdr>
          <w:top w:val="single" w:sz="4" w:space="10" w:color="5B9BD5"/>
          <w:left w:val="nil"/>
          <w:bottom w:val="single" w:sz="4" w:space="0" w:color="5B9BD5"/>
          <w:right w:val="nil"/>
          <w:between w:val="nil"/>
        </w:pBdr>
        <w:spacing w:before="480" w:after="480"/>
        <w:ind w:left="864" w:right="864"/>
        <w:rPr>
          <w:rFonts w:ascii="Calibri" w:hAnsi="Calibri"/>
          <w:color w:val="2E75B5"/>
        </w:rPr>
      </w:pPr>
      <w:r>
        <w:rPr>
          <w:rFonts w:ascii="Calibri" w:hAnsi="Calibri"/>
          <w:color w:val="2E75B5"/>
        </w:rPr>
        <w:t>A: Signs indicate respiratory failure in a neonate are tachypnea, nasal flaring, retractions of the respiratory muscles, and grunting.</w:t>
      </w:r>
    </w:p>
    <w:p w14:paraId="00000014" w14:textId="77777777" w:rsidR="00374B15" w:rsidRDefault="00000000">
      <w:pPr>
        <w:keepNext/>
        <w:keepLines/>
        <w:pBdr>
          <w:top w:val="nil"/>
          <w:left w:val="nil"/>
          <w:bottom w:val="nil"/>
          <w:right w:val="nil"/>
          <w:between w:val="nil"/>
        </w:pBdr>
        <w:spacing w:before="360" w:after="240"/>
        <w:rPr>
          <w:rFonts w:ascii="Calibri" w:hAnsi="Calibri"/>
          <w:b/>
          <w:color w:val="000000"/>
          <w:sz w:val="28"/>
          <w:szCs w:val="28"/>
        </w:rPr>
      </w:pPr>
      <w:r>
        <w:rPr>
          <w:rFonts w:ascii="Calibri" w:hAnsi="Calibri"/>
          <w:b/>
          <w:color w:val="000000"/>
          <w:sz w:val="28"/>
          <w:szCs w:val="28"/>
        </w:rPr>
        <w:t xml:space="preserve">What Are Common Tracheal Anomalies? </w:t>
      </w:r>
    </w:p>
    <w:p w14:paraId="00000015" w14:textId="77777777" w:rsidR="00374B15" w:rsidRDefault="00000000">
      <w:pPr>
        <w:pBdr>
          <w:top w:val="nil"/>
          <w:left w:val="nil"/>
          <w:bottom w:val="nil"/>
          <w:right w:val="nil"/>
          <w:between w:val="nil"/>
        </w:pBdr>
        <w:spacing w:before="120" w:after="240"/>
        <w:rPr>
          <w:rFonts w:ascii="Calibri" w:hAnsi="Calibri"/>
          <w:color w:val="000000"/>
        </w:rPr>
      </w:pPr>
      <w:r>
        <w:rPr>
          <w:rFonts w:ascii="Calibri" w:hAnsi="Calibri"/>
          <w:color w:val="000000"/>
        </w:rPr>
        <w:t xml:space="preserve">Tracheal anomalies include tracheal atresia and tracheoesophageal fistula. They arise from abnormal tracheal development and division (septation) from the esophagus. </w:t>
      </w:r>
    </w:p>
    <w:p w14:paraId="00000016" w14:textId="77777777" w:rsidR="00374B15" w:rsidRDefault="00000000">
      <w:pPr>
        <w:pBdr>
          <w:top w:val="nil"/>
          <w:left w:val="nil"/>
          <w:bottom w:val="nil"/>
          <w:right w:val="nil"/>
          <w:between w:val="nil"/>
        </w:pBdr>
        <w:spacing w:before="120" w:after="240"/>
        <w:rPr>
          <w:rFonts w:ascii="Calibri" w:hAnsi="Calibri"/>
          <w:color w:val="000000"/>
        </w:rPr>
      </w:pPr>
      <w:r>
        <w:rPr>
          <w:rFonts w:ascii="Calibri" w:hAnsi="Calibri"/>
          <w:color w:val="000000"/>
        </w:rPr>
        <w:t>During the embryonic stage of respiratory development, in weeks 4 through 7 of gestation, the lung bud buds off from the primitive foregut (</w:t>
      </w:r>
      <w:r>
        <w:rPr>
          <w:rFonts w:ascii="Calibri" w:hAnsi="Calibri"/>
          <w:color w:val="FF0000"/>
        </w:rPr>
        <w:t xml:space="preserve">Figure </w:t>
      </w:r>
      <w:sdt>
        <w:sdtPr>
          <w:tag w:val="goog_rdk_12"/>
          <w:id w:val="370426953"/>
        </w:sdtPr>
        <w:sdtContent>
          <w:commentRangeStart w:id="10"/>
        </w:sdtContent>
      </w:sdt>
      <w:r>
        <w:rPr>
          <w:rFonts w:ascii="Calibri" w:hAnsi="Calibri"/>
          <w:color w:val="FF0000"/>
        </w:rPr>
        <w:t>1</w:t>
      </w:r>
      <w:commentRangeEnd w:id="10"/>
      <w:r>
        <w:commentReference w:id="10"/>
      </w:r>
      <w:r>
        <w:rPr>
          <w:rFonts w:ascii="Calibri" w:hAnsi="Calibri"/>
          <w:color w:val="000000"/>
        </w:rPr>
        <w:t>).</w:t>
      </w:r>
    </w:p>
    <w:p w14:paraId="00000017" w14:textId="77777777" w:rsidR="00374B15" w:rsidRDefault="00000000">
      <w:pPr>
        <w:pBdr>
          <w:top w:val="nil"/>
          <w:left w:val="nil"/>
          <w:bottom w:val="nil"/>
          <w:right w:val="nil"/>
          <w:between w:val="nil"/>
        </w:pBdr>
        <w:spacing w:before="240" w:after="240"/>
        <w:jc w:val="center"/>
        <w:rPr>
          <w:rFonts w:ascii="Calibri" w:hAnsi="Calibri"/>
          <w:color w:val="000000"/>
        </w:rPr>
      </w:pPr>
      <w:r>
        <w:rPr>
          <w:rFonts w:ascii="Calibri" w:hAnsi="Calibri"/>
          <w:color w:val="000000"/>
        </w:rPr>
        <w:t xml:space="preserve"> </w:t>
      </w:r>
      <w:r>
        <w:rPr>
          <w:rFonts w:ascii="Calibri" w:hAnsi="Calibri"/>
          <w:noProof/>
          <w:color w:val="000000"/>
        </w:rPr>
        <w:drawing>
          <wp:inline distT="0" distB="0" distL="0" distR="0" wp14:anchorId="6ED9D8B7" wp14:editId="365BDED7">
            <wp:extent cx="5486400" cy="3100705"/>
            <wp:effectExtent l="0" t="0" r="0" b="0"/>
            <wp:docPr id="15"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11"/>
                    <a:srcRect/>
                    <a:stretch>
                      <a:fillRect/>
                    </a:stretch>
                  </pic:blipFill>
                  <pic:spPr>
                    <a:xfrm>
                      <a:off x="0" y="0"/>
                      <a:ext cx="5486400" cy="3100705"/>
                    </a:xfrm>
                    <a:prstGeom prst="rect">
                      <a:avLst/>
                    </a:prstGeom>
                    <a:ln/>
                  </pic:spPr>
                </pic:pic>
              </a:graphicData>
            </a:graphic>
          </wp:inline>
        </w:drawing>
      </w:r>
    </w:p>
    <w:p w14:paraId="00000018" w14:textId="77777777" w:rsidR="00374B15" w:rsidRDefault="00000000">
      <w:pPr>
        <w:pBdr>
          <w:top w:val="nil"/>
          <w:left w:val="nil"/>
          <w:bottom w:val="nil"/>
          <w:right w:val="nil"/>
          <w:between w:val="nil"/>
        </w:pBdr>
        <w:spacing w:after="0"/>
        <w:jc w:val="center"/>
        <w:rPr>
          <w:rFonts w:ascii="Calibri" w:hAnsi="Calibri"/>
          <w:b/>
          <w:smallCaps/>
          <w:color w:val="FF0000"/>
        </w:rPr>
      </w:pPr>
      <w:r>
        <w:rPr>
          <w:rFonts w:ascii="Calibri" w:hAnsi="Calibri"/>
          <w:b/>
          <w:smallCaps/>
          <w:color w:val="FF0000"/>
        </w:rPr>
        <w:lastRenderedPageBreak/>
        <w:t>Figure 1 Development of the trachea and esophagus</w:t>
      </w:r>
    </w:p>
    <w:p w14:paraId="00000019" w14:textId="77777777" w:rsidR="00374B15" w:rsidRDefault="00000000">
      <w:pPr>
        <w:pBdr>
          <w:top w:val="nil"/>
          <w:left w:val="nil"/>
          <w:bottom w:val="nil"/>
          <w:right w:val="nil"/>
          <w:between w:val="nil"/>
        </w:pBdr>
        <w:spacing w:after="360"/>
        <w:jc w:val="center"/>
        <w:rPr>
          <w:rFonts w:ascii="Calibri" w:hAnsi="Calibri"/>
          <w:color w:val="000000"/>
          <w:sz w:val="20"/>
          <w:szCs w:val="20"/>
        </w:rPr>
      </w:pPr>
      <w:bookmarkStart w:id="11" w:name="_heading=h.gjdgxs" w:colFirst="0" w:colLast="0"/>
      <w:bookmarkEnd w:id="11"/>
      <w:r>
        <w:rPr>
          <w:rFonts w:ascii="Calibri" w:hAnsi="Calibri"/>
          <w:color w:val="000000"/>
          <w:sz w:val="20"/>
          <w:szCs w:val="20"/>
          <w:highlight w:val="white"/>
        </w:rPr>
        <w:t>12899</w:t>
      </w:r>
    </w:p>
    <w:p w14:paraId="0000001A" w14:textId="77777777" w:rsidR="00374B15" w:rsidRDefault="00000000">
      <w:pPr>
        <w:pBdr>
          <w:top w:val="nil"/>
          <w:left w:val="nil"/>
          <w:bottom w:val="nil"/>
          <w:right w:val="nil"/>
          <w:between w:val="nil"/>
        </w:pBdr>
        <w:spacing w:before="120" w:after="240"/>
        <w:rPr>
          <w:rFonts w:ascii="Calibri" w:hAnsi="Calibri"/>
          <w:color w:val="000000"/>
        </w:rPr>
      </w:pPr>
      <w:r>
        <w:rPr>
          <w:rFonts w:ascii="Calibri" w:hAnsi="Calibri"/>
          <w:color w:val="000000"/>
        </w:rPr>
        <w:t xml:space="preserve">If development follows the normal path, the lung bud becomes the trachea and bronchi, with subsequent branching into small airways. The foregut becomes the mature esophagus. </w:t>
      </w:r>
      <w:sdt>
        <w:sdtPr>
          <w:tag w:val="goog_rdk_13"/>
          <w:id w:val="1129060109"/>
        </w:sdtPr>
        <w:sdtContent>
          <w:ins w:id="12" w:author="Frazier Stevenson" w:date="2022-09-14T11:35:00Z">
            <w:r>
              <w:rPr>
                <w:rFonts w:ascii="Calibri" w:hAnsi="Calibri"/>
                <w:color w:val="000000"/>
              </w:rPr>
              <w:t xml:space="preserve">The trachea and esophagus are divided by a septum which prevents food from entering the respiratory tract. </w:t>
            </w:r>
          </w:ins>
        </w:sdtContent>
      </w:sdt>
      <w:r>
        <w:rPr>
          <w:rFonts w:ascii="Calibri" w:hAnsi="Calibri"/>
          <w:color w:val="000000"/>
        </w:rPr>
        <w:t>However, if anything along this pathway goes awry, tracheal and/or esophageal abnormalities result</w:t>
      </w:r>
      <w:sdt>
        <w:sdtPr>
          <w:tag w:val="goog_rdk_14"/>
          <w:id w:val="-1947985852"/>
        </w:sdtPr>
        <w:sdtContent>
          <w:ins w:id="13" w:author="Frazier Stevenson" w:date="2022-09-14T11:35:00Z">
            <w:r>
              <w:rPr>
                <w:rFonts w:ascii="Calibri" w:hAnsi="Calibri"/>
                <w:color w:val="000000"/>
              </w:rPr>
              <w:t>, often creating a connection between the two tubes</w:t>
            </w:r>
          </w:ins>
        </w:sdtContent>
      </w:sdt>
      <w:r>
        <w:rPr>
          <w:rFonts w:ascii="Calibri" w:hAnsi="Calibri"/>
          <w:color w:val="000000"/>
        </w:rPr>
        <w:t>.</w:t>
      </w:r>
    </w:p>
    <w:p w14:paraId="0000001B" w14:textId="77777777" w:rsidR="00374B15" w:rsidRDefault="00000000">
      <w:pPr>
        <w:pBdr>
          <w:top w:val="nil"/>
          <w:left w:val="nil"/>
          <w:bottom w:val="nil"/>
          <w:right w:val="nil"/>
          <w:between w:val="nil"/>
        </w:pBdr>
        <w:spacing w:before="360" w:after="240"/>
        <w:rPr>
          <w:rFonts w:ascii="Calibri" w:hAnsi="Calibri"/>
          <w:b/>
          <w:color w:val="000000"/>
        </w:rPr>
      </w:pPr>
      <w:r>
        <w:rPr>
          <w:rFonts w:ascii="Calibri" w:hAnsi="Calibri"/>
          <w:b/>
          <w:color w:val="000000"/>
        </w:rPr>
        <w:t>Tracheoesophageal Fistula</w:t>
      </w:r>
    </w:p>
    <w:p w14:paraId="0000001C" w14:textId="77777777" w:rsidR="00374B15" w:rsidRDefault="00000000">
      <w:pPr>
        <w:pBdr>
          <w:top w:val="nil"/>
          <w:left w:val="nil"/>
          <w:bottom w:val="nil"/>
          <w:right w:val="nil"/>
          <w:between w:val="nil"/>
        </w:pBdr>
        <w:spacing w:before="120" w:after="240"/>
        <w:rPr>
          <w:rFonts w:ascii="Calibri" w:hAnsi="Calibri"/>
          <w:color w:val="000000"/>
        </w:rPr>
      </w:pPr>
      <w:r>
        <w:rPr>
          <w:rFonts w:ascii="Calibri" w:hAnsi="Calibri"/>
          <w:color w:val="000000"/>
        </w:rPr>
        <w:t xml:space="preserve">Improper septation of the lung bud from the esophagus can give rise to a tracheoesophageal fistula (TEF), an abnormal connection between the respiratory tract to the gastrointestinal (GI) tract. TEFs are often associated with esophageal atresia (EA), where the infant is missing all or part of the esophagus. </w:t>
      </w:r>
    </w:p>
    <w:p w14:paraId="0000001D" w14:textId="77777777" w:rsidR="00374B15" w:rsidRDefault="00000000">
      <w:pPr>
        <w:pBdr>
          <w:top w:val="nil"/>
          <w:left w:val="nil"/>
          <w:bottom w:val="nil"/>
          <w:right w:val="nil"/>
          <w:between w:val="nil"/>
        </w:pBdr>
        <w:spacing w:before="120" w:after="240"/>
        <w:rPr>
          <w:rFonts w:ascii="Calibri" w:hAnsi="Calibri"/>
          <w:color w:val="000000"/>
        </w:rPr>
      </w:pPr>
      <w:r>
        <w:rPr>
          <w:rFonts w:ascii="Calibri" w:hAnsi="Calibri"/>
          <w:color w:val="000000"/>
        </w:rPr>
        <w:t xml:space="preserve">The types of TEFs with esophageal atresia (EA) are shown in </w:t>
      </w:r>
      <w:r>
        <w:rPr>
          <w:rFonts w:ascii="Calibri" w:hAnsi="Calibri"/>
          <w:color w:val="FF0000"/>
        </w:rPr>
        <w:t>Figure 2</w:t>
      </w:r>
      <w:r>
        <w:rPr>
          <w:rFonts w:ascii="Calibri" w:hAnsi="Calibri"/>
          <w:color w:val="000000"/>
        </w:rPr>
        <w:t>.</w:t>
      </w:r>
      <w:sdt>
        <w:sdtPr>
          <w:tag w:val="goog_rdk_15"/>
          <w:id w:val="1167290895"/>
        </w:sdtPr>
        <w:sdtContent>
          <w:ins w:id="14" w:author="Frazier Stevenson" w:date="2022-09-14T11:37:00Z">
            <w:r>
              <w:rPr>
                <w:rFonts w:ascii="Calibri" w:hAnsi="Calibri"/>
                <w:color w:val="000000"/>
              </w:rPr>
              <w:t xml:space="preserve"> The most common type is EA with a distal TEF.</w:t>
            </w:r>
          </w:ins>
        </w:sdtContent>
      </w:sdt>
    </w:p>
    <w:p w14:paraId="0000001E" w14:textId="77777777" w:rsidR="00374B15" w:rsidRDefault="00000000">
      <w:pPr>
        <w:pBdr>
          <w:top w:val="nil"/>
          <w:left w:val="nil"/>
          <w:bottom w:val="nil"/>
          <w:right w:val="nil"/>
          <w:between w:val="nil"/>
        </w:pBdr>
        <w:spacing w:before="240" w:after="240"/>
        <w:jc w:val="center"/>
        <w:rPr>
          <w:rFonts w:ascii="Calibri" w:hAnsi="Calibri"/>
          <w:color w:val="000000"/>
        </w:rPr>
      </w:pPr>
      <w:r>
        <w:rPr>
          <w:rFonts w:ascii="Calibri" w:hAnsi="Calibri"/>
          <w:noProof/>
          <w:color w:val="000000"/>
        </w:rPr>
        <w:drawing>
          <wp:inline distT="0" distB="0" distL="0" distR="0" wp14:anchorId="7D80A968" wp14:editId="4BEFE9AD">
            <wp:extent cx="4273810" cy="2671131"/>
            <wp:effectExtent l="0" t="0" r="0" b="0"/>
            <wp:docPr id="17"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Diagram&#10;&#10;Description automatically generated"/>
                    <pic:cNvPicPr preferRelativeResize="0"/>
                  </pic:nvPicPr>
                  <pic:blipFill>
                    <a:blip r:embed="rId12"/>
                    <a:srcRect/>
                    <a:stretch>
                      <a:fillRect/>
                    </a:stretch>
                  </pic:blipFill>
                  <pic:spPr>
                    <a:xfrm>
                      <a:off x="0" y="0"/>
                      <a:ext cx="4273810" cy="2671131"/>
                    </a:xfrm>
                    <a:prstGeom prst="rect">
                      <a:avLst/>
                    </a:prstGeom>
                    <a:ln/>
                  </pic:spPr>
                </pic:pic>
              </a:graphicData>
            </a:graphic>
          </wp:inline>
        </w:drawing>
      </w:r>
    </w:p>
    <w:p w14:paraId="0000001F" w14:textId="77777777" w:rsidR="00374B15" w:rsidRDefault="00000000">
      <w:pPr>
        <w:pBdr>
          <w:top w:val="nil"/>
          <w:left w:val="nil"/>
          <w:bottom w:val="nil"/>
          <w:right w:val="nil"/>
          <w:between w:val="nil"/>
        </w:pBdr>
        <w:spacing w:after="0"/>
        <w:jc w:val="center"/>
        <w:rPr>
          <w:rFonts w:ascii="Calibri" w:hAnsi="Calibri"/>
          <w:b/>
          <w:smallCaps/>
          <w:color w:val="FF0000"/>
        </w:rPr>
      </w:pPr>
      <w:r>
        <w:rPr>
          <w:rFonts w:ascii="Calibri" w:hAnsi="Calibri"/>
          <w:b/>
          <w:smallCaps/>
          <w:color w:val="FF0000"/>
        </w:rPr>
        <w:t>Figure 2 Tracheoesophageal fistula with esophageal atresia</w:t>
      </w:r>
    </w:p>
    <w:p w14:paraId="00000020" w14:textId="77777777" w:rsidR="00374B15" w:rsidRDefault="00000000">
      <w:pPr>
        <w:pBdr>
          <w:top w:val="nil"/>
          <w:left w:val="nil"/>
          <w:bottom w:val="nil"/>
          <w:right w:val="nil"/>
          <w:between w:val="nil"/>
        </w:pBdr>
        <w:spacing w:after="360"/>
        <w:jc w:val="center"/>
        <w:rPr>
          <w:rFonts w:ascii="Calibri" w:hAnsi="Calibri"/>
          <w:color w:val="000000"/>
          <w:sz w:val="20"/>
          <w:szCs w:val="20"/>
        </w:rPr>
      </w:pPr>
      <w:r>
        <w:rPr>
          <w:rFonts w:ascii="Calibri" w:hAnsi="Calibri"/>
          <w:color w:val="000000"/>
          <w:sz w:val="20"/>
          <w:szCs w:val="20"/>
        </w:rPr>
        <w:t>182162</w:t>
      </w:r>
    </w:p>
    <w:p w14:paraId="00000021" w14:textId="77777777" w:rsidR="00374B15" w:rsidRDefault="00000000">
      <w:pPr>
        <w:pBdr>
          <w:top w:val="nil"/>
          <w:left w:val="nil"/>
          <w:bottom w:val="nil"/>
          <w:right w:val="nil"/>
          <w:between w:val="nil"/>
        </w:pBdr>
        <w:spacing w:before="360" w:after="360"/>
        <w:rPr>
          <w:rFonts w:ascii="Calibri" w:hAnsi="Calibri"/>
          <w:color w:val="000000"/>
        </w:rPr>
      </w:pPr>
      <w:sdt>
        <w:sdtPr>
          <w:tag w:val="goog_rdk_17"/>
          <w:id w:val="178015505"/>
        </w:sdtPr>
        <w:sdtContent>
          <w:del w:id="15" w:author="Frazier Stevenson" w:date="2022-09-14T11:37:00Z">
            <w:r>
              <w:rPr>
                <w:rFonts w:ascii="Calibri" w:hAnsi="Calibri"/>
                <w:color w:val="000000"/>
              </w:rPr>
              <w:delText xml:space="preserve">The most common type is EA with a distal TEF (84%). </w:delText>
            </w:r>
          </w:del>
        </w:sdtContent>
      </w:sdt>
    </w:p>
    <w:p w14:paraId="00000022" w14:textId="77777777" w:rsidR="00374B15" w:rsidRDefault="00000000">
      <w:pPr>
        <w:pBdr>
          <w:top w:val="nil"/>
          <w:left w:val="nil"/>
          <w:bottom w:val="nil"/>
          <w:right w:val="nil"/>
          <w:between w:val="nil"/>
        </w:pBdr>
        <w:spacing w:before="360" w:after="360"/>
        <w:ind w:right="907"/>
        <w:rPr>
          <w:rFonts w:ascii="Calibri" w:hAnsi="Calibri"/>
          <w:color w:val="ED7D31"/>
        </w:rPr>
      </w:pPr>
      <w:r>
        <w:rPr>
          <w:rFonts w:ascii="Calibri" w:hAnsi="Calibri"/>
          <w:color w:val="000000"/>
        </w:rPr>
        <w:t xml:space="preserve">TEFs with EA result from a defect in early development of the respiratory tract during the embryonic stage, usually from improper septation between the trachea and esophagus. Half of all TEFs </w:t>
      </w:r>
      <w:proofErr w:type="gramStart"/>
      <w:r>
        <w:rPr>
          <w:rFonts w:ascii="Calibri" w:hAnsi="Calibri"/>
          <w:color w:val="000000"/>
        </w:rPr>
        <w:t>are</w:t>
      </w:r>
      <w:proofErr w:type="gramEnd"/>
      <w:r>
        <w:rPr>
          <w:rFonts w:ascii="Calibri" w:hAnsi="Calibri"/>
          <w:color w:val="000000"/>
        </w:rPr>
        <w:t xml:space="preserve"> accompanied by other congenital anomalies, particularly of the heart, bones, and kidneys.</w:t>
      </w:r>
    </w:p>
    <w:p w14:paraId="00000023" w14:textId="77777777" w:rsidR="00374B15" w:rsidRDefault="00000000">
      <w:pPr>
        <w:pBdr>
          <w:top w:val="single" w:sz="4" w:space="10" w:color="5B9BD5"/>
          <w:left w:val="nil"/>
          <w:bottom w:val="single" w:sz="4" w:space="0" w:color="5B9BD5"/>
          <w:right w:val="nil"/>
          <w:between w:val="nil"/>
        </w:pBdr>
        <w:spacing w:before="480" w:after="480"/>
        <w:ind w:left="864" w:right="864"/>
        <w:rPr>
          <w:rFonts w:ascii="Calibri" w:hAnsi="Calibri"/>
          <w:color w:val="2E75B5"/>
        </w:rPr>
      </w:pPr>
      <w:r>
        <w:rPr>
          <w:rFonts w:ascii="Calibri" w:hAnsi="Calibri"/>
          <w:color w:val="2E75B5"/>
        </w:rPr>
        <w:lastRenderedPageBreak/>
        <w:t>Q: How does a tracheoesophageal fistula (TEF) form?</w:t>
      </w:r>
    </w:p>
    <w:p w14:paraId="00000024" w14:textId="77777777" w:rsidR="00374B15" w:rsidRDefault="00000000">
      <w:pPr>
        <w:pBdr>
          <w:top w:val="single" w:sz="4" w:space="10" w:color="5B9BD5"/>
          <w:left w:val="nil"/>
          <w:bottom w:val="single" w:sz="4" w:space="0" w:color="5B9BD5"/>
          <w:right w:val="nil"/>
          <w:between w:val="nil"/>
        </w:pBdr>
        <w:spacing w:before="480" w:after="480"/>
        <w:ind w:left="864" w:right="864"/>
        <w:rPr>
          <w:rFonts w:ascii="Calibri" w:hAnsi="Calibri"/>
          <w:color w:val="2E75B5"/>
        </w:rPr>
      </w:pPr>
      <w:r>
        <w:rPr>
          <w:rFonts w:ascii="Calibri" w:hAnsi="Calibri"/>
          <w:color w:val="2E75B5"/>
        </w:rPr>
        <w:t>A: TEFS form from improper septation between the lung bud and the esophagus during development.</w:t>
      </w:r>
    </w:p>
    <w:p w14:paraId="00000025" w14:textId="77777777" w:rsidR="00374B15" w:rsidRDefault="00000000">
      <w:pPr>
        <w:pBdr>
          <w:top w:val="nil"/>
          <w:left w:val="nil"/>
          <w:bottom w:val="nil"/>
          <w:right w:val="nil"/>
          <w:between w:val="nil"/>
        </w:pBdr>
        <w:spacing w:before="120" w:after="240"/>
        <w:rPr>
          <w:rFonts w:ascii="Calibri" w:hAnsi="Calibri"/>
          <w:color w:val="000000"/>
        </w:rPr>
      </w:pPr>
      <w:r>
        <w:rPr>
          <w:rFonts w:ascii="Calibri" w:hAnsi="Calibri"/>
          <w:b/>
          <w:color w:val="000000"/>
        </w:rPr>
        <w:t xml:space="preserve">Clinical Presentation. </w:t>
      </w:r>
      <w:r>
        <w:rPr>
          <w:rFonts w:ascii="Calibri" w:hAnsi="Calibri"/>
          <w:color w:val="000000"/>
        </w:rPr>
        <w:t xml:space="preserve">Because TEFs with EA prevent a fetus from swallowing amniotic fluid in utero, most of them are detected prenatally due to </w:t>
      </w:r>
      <w:r>
        <w:rPr>
          <w:rFonts w:ascii="Calibri" w:hAnsi="Calibri"/>
          <w:b/>
          <w:color w:val="000000"/>
        </w:rPr>
        <w:t>polyhydramnios</w:t>
      </w:r>
      <w:r>
        <w:rPr>
          <w:rFonts w:ascii="Calibri" w:hAnsi="Calibri"/>
          <w:color w:val="000000"/>
        </w:rPr>
        <w:t>—meaning more amniotic fluid than expected is found on ultrasound.</w:t>
      </w:r>
    </w:p>
    <w:p w14:paraId="00000026" w14:textId="77777777" w:rsidR="00374B15" w:rsidRDefault="00000000">
      <w:pPr>
        <w:pBdr>
          <w:top w:val="nil"/>
          <w:left w:val="nil"/>
          <w:bottom w:val="nil"/>
          <w:right w:val="nil"/>
          <w:between w:val="nil"/>
        </w:pBdr>
        <w:spacing w:before="120" w:after="240"/>
        <w:rPr>
          <w:rFonts w:ascii="Calibri" w:hAnsi="Calibri"/>
          <w:color w:val="000000"/>
        </w:rPr>
      </w:pPr>
      <w:r>
        <w:rPr>
          <w:rFonts w:ascii="Calibri" w:hAnsi="Calibri"/>
          <w:color w:val="000000"/>
        </w:rPr>
        <w:t xml:space="preserve">After birth, most affected neonates are immediately symptomatic. Excessive secretions from the proximal esophagus </w:t>
      </w:r>
      <w:proofErr w:type="gramStart"/>
      <w:r>
        <w:rPr>
          <w:rFonts w:ascii="Calibri" w:hAnsi="Calibri"/>
          <w:color w:val="000000"/>
        </w:rPr>
        <w:t>lead</w:t>
      </w:r>
      <w:proofErr w:type="gramEnd"/>
      <w:r>
        <w:rPr>
          <w:rFonts w:ascii="Calibri" w:hAnsi="Calibri"/>
          <w:color w:val="000000"/>
        </w:rPr>
        <w:t xml:space="preserve"> to coughing, choking, drooling and cyanosis. The respiratory distress is from fluid in the lungs and/or aspiration pneumonia. The infant is also unable to feed since the esophagus often ends in a blind pouch. </w:t>
      </w:r>
    </w:p>
    <w:p w14:paraId="00000027" w14:textId="77777777" w:rsidR="00374B15" w:rsidRDefault="00000000">
      <w:pPr>
        <w:pBdr>
          <w:top w:val="nil"/>
          <w:left w:val="nil"/>
          <w:bottom w:val="nil"/>
          <w:right w:val="nil"/>
          <w:between w:val="nil"/>
        </w:pBdr>
        <w:spacing w:before="120" w:after="240"/>
        <w:rPr>
          <w:rFonts w:ascii="Calibri" w:hAnsi="Calibri"/>
          <w:color w:val="000000"/>
        </w:rPr>
      </w:pPr>
      <w:r>
        <w:rPr>
          <w:rFonts w:ascii="Calibri" w:hAnsi="Calibri"/>
          <w:b/>
          <w:color w:val="000000"/>
        </w:rPr>
        <w:t>Diagnosis.</w:t>
      </w:r>
      <w:r>
        <w:rPr>
          <w:rFonts w:ascii="Calibri" w:hAnsi="Calibri"/>
          <w:color w:val="000000"/>
        </w:rPr>
        <w:t xml:space="preserve"> If not detected prenatally by ultrasound, the diagnosis can be confirmed after birth</w:t>
      </w:r>
      <w:sdt>
        <w:sdtPr>
          <w:tag w:val="goog_rdk_18"/>
          <w:id w:val="-402446449"/>
        </w:sdtPr>
        <w:sdtContent>
          <w:ins w:id="16" w:author="Frazier Stevenson" w:date="2022-09-14T11:40:00Z">
            <w:r>
              <w:rPr>
                <w:rFonts w:ascii="Calibri" w:hAnsi="Calibri"/>
                <w:color w:val="000000"/>
              </w:rPr>
              <w:t xml:space="preserve">; </w:t>
            </w:r>
          </w:ins>
        </w:sdtContent>
      </w:sdt>
      <w:sdt>
        <w:sdtPr>
          <w:tag w:val="goog_rdk_19"/>
          <w:id w:val="-382859102"/>
        </w:sdtPr>
        <w:sdtContent>
          <w:del w:id="17" w:author="Frazier Stevenson" w:date="2022-09-14T11:40:00Z">
            <w:r>
              <w:rPr>
                <w:rFonts w:ascii="Calibri" w:hAnsi="Calibri"/>
                <w:color w:val="000000"/>
              </w:rPr>
              <w:delText xml:space="preserve"> </w:delText>
            </w:r>
          </w:del>
        </w:sdtContent>
      </w:sdt>
      <w:r>
        <w:rPr>
          <w:rFonts w:ascii="Calibri" w:hAnsi="Calibri"/>
          <w:color w:val="000000"/>
        </w:rPr>
        <w:t>on chest x-ray</w:t>
      </w:r>
      <w:sdt>
        <w:sdtPr>
          <w:tag w:val="goog_rdk_20"/>
          <w:id w:val="-2107798539"/>
        </w:sdtPr>
        <w:sdtContent>
          <w:del w:id="18" w:author="Frazier Stevenson" w:date="2022-09-14T11:40:00Z">
            <w:r>
              <w:rPr>
                <w:rFonts w:ascii="Calibri" w:hAnsi="Calibri"/>
                <w:color w:val="000000"/>
              </w:rPr>
              <w:delText>;</w:delText>
            </w:r>
          </w:del>
        </w:sdtContent>
      </w:sdt>
      <w:r>
        <w:rPr>
          <w:rFonts w:ascii="Calibri" w:hAnsi="Calibri"/>
          <w:color w:val="000000"/>
        </w:rPr>
        <w:t xml:space="preserve"> a</w:t>
      </w:r>
      <w:sdt>
        <w:sdtPr>
          <w:tag w:val="goog_rdk_21"/>
          <w:id w:val="-1693448922"/>
        </w:sdtPr>
        <w:sdtContent>
          <w:ins w:id="19" w:author="Frazier Stevenson" w:date="2022-09-14T11:38:00Z">
            <w:r>
              <w:rPr>
                <w:rFonts w:ascii="Calibri" w:hAnsi="Calibri"/>
                <w:color w:val="000000"/>
              </w:rPr>
              <w:t xml:space="preserve"> tube </w:t>
            </w:r>
          </w:ins>
        </w:sdtContent>
      </w:sdt>
      <w:sdt>
        <w:sdtPr>
          <w:tag w:val="goog_rdk_22"/>
          <w:id w:val="-963880073"/>
        </w:sdtPr>
        <w:sdtContent>
          <w:del w:id="20" w:author="Frazier Stevenson" w:date="2022-09-14T11:38:00Z">
            <w:r>
              <w:rPr>
                <w:rFonts w:ascii="Calibri" w:hAnsi="Calibri"/>
                <w:color w:val="000000"/>
              </w:rPr>
              <w:delText xml:space="preserve">n orogastric (OG) or nasogastric (NG) catheter </w:delText>
            </w:r>
          </w:del>
        </w:sdtContent>
      </w:sdt>
      <w:sdt>
        <w:sdtPr>
          <w:tag w:val="goog_rdk_23"/>
          <w:id w:val="1296406109"/>
        </w:sdtPr>
        <w:sdtContent>
          <w:ins w:id="21" w:author="Frazier Stevenson" w:date="2022-09-14T11:39:00Z">
            <w:r>
              <w:rPr>
                <w:rFonts w:ascii="Calibri" w:hAnsi="Calibri"/>
                <w:color w:val="000000"/>
              </w:rPr>
              <w:t xml:space="preserve">(NG tube) </w:t>
            </w:r>
          </w:ins>
        </w:sdtContent>
      </w:sdt>
      <w:r>
        <w:rPr>
          <w:rFonts w:ascii="Calibri" w:hAnsi="Calibri"/>
          <w:color w:val="000000"/>
        </w:rPr>
        <w:t xml:space="preserve">placed into the esophagus will not reach the stomach (seen as the gastric air bubble in </w:t>
      </w:r>
      <w:r>
        <w:rPr>
          <w:rFonts w:ascii="Calibri" w:hAnsi="Calibri"/>
          <w:color w:val="FF0000"/>
        </w:rPr>
        <w:t>Figure 3</w:t>
      </w:r>
      <w:r>
        <w:rPr>
          <w:rFonts w:ascii="Calibri" w:hAnsi="Calibri"/>
          <w:color w:val="000000"/>
        </w:rPr>
        <w:t>).</w:t>
      </w:r>
    </w:p>
    <w:p w14:paraId="00000028" w14:textId="77777777" w:rsidR="00374B15" w:rsidRDefault="00000000">
      <w:pPr>
        <w:pBdr>
          <w:top w:val="nil"/>
          <w:left w:val="nil"/>
          <w:bottom w:val="nil"/>
          <w:right w:val="nil"/>
          <w:between w:val="nil"/>
        </w:pBdr>
        <w:spacing w:before="240" w:after="240"/>
        <w:jc w:val="center"/>
        <w:rPr>
          <w:rFonts w:ascii="Calibri" w:hAnsi="Calibri"/>
          <w:color w:val="000000"/>
        </w:rPr>
      </w:pPr>
      <w:r>
        <w:rPr>
          <w:rFonts w:ascii="Calibri" w:hAnsi="Calibri"/>
          <w:color w:val="000000"/>
        </w:rPr>
        <w:lastRenderedPageBreak/>
        <w:t xml:space="preserve"> </w:t>
      </w:r>
      <w:r>
        <w:rPr>
          <w:rFonts w:ascii="Calibri" w:hAnsi="Calibri"/>
          <w:noProof/>
          <w:color w:val="000000"/>
        </w:rPr>
        <w:drawing>
          <wp:inline distT="0" distB="0" distL="0" distR="0" wp14:anchorId="4DE46518" wp14:editId="4E071BFD">
            <wp:extent cx="5486400" cy="5907405"/>
            <wp:effectExtent l="0" t="0" r="0" b="0"/>
            <wp:docPr id="16" name="image8.png" descr="Diagram,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Diagram, map&#10;&#10;Description automatically generated"/>
                    <pic:cNvPicPr preferRelativeResize="0"/>
                  </pic:nvPicPr>
                  <pic:blipFill>
                    <a:blip r:embed="rId13"/>
                    <a:srcRect/>
                    <a:stretch>
                      <a:fillRect/>
                    </a:stretch>
                  </pic:blipFill>
                  <pic:spPr>
                    <a:xfrm>
                      <a:off x="0" y="0"/>
                      <a:ext cx="5486400" cy="5907405"/>
                    </a:xfrm>
                    <a:prstGeom prst="rect">
                      <a:avLst/>
                    </a:prstGeom>
                    <a:ln/>
                  </pic:spPr>
                </pic:pic>
              </a:graphicData>
            </a:graphic>
          </wp:inline>
        </w:drawing>
      </w:r>
      <w:r>
        <w:rPr>
          <w:noProof/>
        </w:rPr>
        <mc:AlternateContent>
          <mc:Choice Requires="wpg">
            <w:drawing>
              <wp:anchor distT="0" distB="0" distL="114300" distR="114300" simplePos="0" relativeHeight="251658240" behindDoc="0" locked="0" layoutInCell="1" hidden="0" allowOverlap="1" wp14:anchorId="01C9A3B0" wp14:editId="2F994432">
                <wp:simplePos x="0" y="0"/>
                <wp:positionH relativeFrom="column">
                  <wp:posOffset>2730500</wp:posOffset>
                </wp:positionH>
                <wp:positionV relativeFrom="paragraph">
                  <wp:posOffset>698500</wp:posOffset>
                </wp:positionV>
                <wp:extent cx="341878" cy="278268"/>
                <wp:effectExtent l="0" t="0" r="0" b="0"/>
                <wp:wrapNone/>
                <wp:docPr id="13" name="Straight Arrow Connector 13"/>
                <wp:cNvGraphicFramePr/>
                <a:graphic xmlns:a="http://schemas.openxmlformats.org/drawingml/2006/main">
                  <a:graphicData uri="http://schemas.microsoft.com/office/word/2010/wordprocessingShape">
                    <wps:wsp>
                      <wps:cNvCnPr/>
                      <wps:spPr>
                        <a:xfrm flipH="1">
                          <a:off x="5182999" y="3648804"/>
                          <a:ext cx="326003" cy="262393"/>
                        </a:xfrm>
                        <a:prstGeom prst="straightConnector1">
                          <a:avLst/>
                        </a:prstGeom>
                        <a:noFill/>
                        <a:ln w="15875" cap="flat" cmpd="sng">
                          <a:solidFill>
                            <a:srgbClr val="FF0000"/>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2730500</wp:posOffset>
                </wp:positionH>
                <wp:positionV relativeFrom="paragraph">
                  <wp:posOffset>698500</wp:posOffset>
                </wp:positionV>
                <wp:extent cx="341878" cy="278268"/>
                <wp:effectExtent b="0" l="0" r="0" t="0"/>
                <wp:wrapNone/>
                <wp:docPr id="13" name="image6.png"/>
                <a:graphic>
                  <a:graphicData uri="http://schemas.openxmlformats.org/drawingml/2006/picture">
                    <pic:pic>
                      <pic:nvPicPr>
                        <pic:cNvPr id="0" name="image6.png"/>
                        <pic:cNvPicPr preferRelativeResize="0"/>
                      </pic:nvPicPr>
                      <pic:blipFill>
                        <a:blip r:embed="rId14"/>
                        <a:srcRect/>
                        <a:stretch>
                          <a:fillRect/>
                        </a:stretch>
                      </pic:blipFill>
                      <pic:spPr>
                        <a:xfrm>
                          <a:off x="0" y="0"/>
                          <a:ext cx="341878" cy="278268"/>
                        </a:xfrm>
                        <a:prstGeom prst="rect"/>
                        <a:ln/>
                      </pic:spPr>
                    </pic:pic>
                  </a:graphicData>
                </a:graphic>
              </wp:anchor>
            </w:drawing>
          </mc:Fallback>
        </mc:AlternateContent>
      </w:r>
    </w:p>
    <w:p w14:paraId="00000029" w14:textId="77777777" w:rsidR="00374B15" w:rsidRDefault="00000000">
      <w:pPr>
        <w:pBdr>
          <w:top w:val="nil"/>
          <w:left w:val="nil"/>
          <w:bottom w:val="nil"/>
          <w:right w:val="nil"/>
          <w:between w:val="nil"/>
        </w:pBdr>
        <w:spacing w:after="0"/>
        <w:jc w:val="center"/>
        <w:rPr>
          <w:rFonts w:ascii="Calibri" w:hAnsi="Calibri"/>
          <w:b/>
          <w:smallCaps/>
          <w:color w:val="FF0000"/>
        </w:rPr>
      </w:pPr>
      <w:r>
        <w:rPr>
          <w:rFonts w:ascii="Calibri" w:hAnsi="Calibri"/>
          <w:b/>
          <w:smallCaps/>
          <w:color w:val="FF0000"/>
        </w:rPr>
        <w:t xml:space="preserve">Figure 3 Tracheoesophageal </w:t>
      </w:r>
      <w:sdt>
        <w:sdtPr>
          <w:tag w:val="goog_rdk_24"/>
          <w:id w:val="-729309740"/>
        </w:sdtPr>
        <w:sdtContent>
          <w:commentRangeStart w:id="22"/>
        </w:sdtContent>
      </w:sdt>
      <w:r>
        <w:rPr>
          <w:rFonts w:ascii="Calibri" w:hAnsi="Calibri"/>
          <w:b/>
          <w:smallCaps/>
          <w:color w:val="FF0000"/>
        </w:rPr>
        <w:t>fistula</w:t>
      </w:r>
      <w:commentRangeEnd w:id="22"/>
      <w:r>
        <w:commentReference w:id="22"/>
      </w:r>
    </w:p>
    <w:p w14:paraId="0000002A" w14:textId="77777777" w:rsidR="00374B15" w:rsidRDefault="00000000">
      <w:pPr>
        <w:pBdr>
          <w:top w:val="nil"/>
          <w:left w:val="nil"/>
          <w:bottom w:val="nil"/>
          <w:right w:val="nil"/>
          <w:between w:val="nil"/>
        </w:pBdr>
        <w:spacing w:after="360"/>
        <w:jc w:val="center"/>
        <w:rPr>
          <w:rFonts w:ascii="Calibri" w:hAnsi="Calibri"/>
          <w:color w:val="000000"/>
          <w:sz w:val="20"/>
          <w:szCs w:val="20"/>
        </w:rPr>
      </w:pPr>
      <w:r>
        <w:rPr>
          <w:rFonts w:ascii="Calibri" w:hAnsi="Calibri"/>
          <w:color w:val="000000"/>
          <w:sz w:val="20"/>
          <w:szCs w:val="20"/>
        </w:rPr>
        <w:t>183221</w:t>
      </w:r>
    </w:p>
    <w:p w14:paraId="0000002B" w14:textId="77777777" w:rsidR="00374B15" w:rsidRDefault="00000000">
      <w:pPr>
        <w:pBdr>
          <w:top w:val="nil"/>
          <w:left w:val="nil"/>
          <w:bottom w:val="nil"/>
          <w:right w:val="nil"/>
          <w:between w:val="nil"/>
        </w:pBdr>
        <w:spacing w:before="120" w:after="240"/>
        <w:rPr>
          <w:rFonts w:ascii="Calibri" w:hAnsi="Calibri"/>
          <w:color w:val="000000"/>
        </w:rPr>
      </w:pPr>
      <w:r>
        <w:rPr>
          <w:rFonts w:ascii="Calibri" w:hAnsi="Calibri"/>
          <w:color w:val="000000"/>
        </w:rPr>
        <w:t>The distal GI tract will be filled with gas in those TEFs</w:t>
      </w:r>
      <w:sdt>
        <w:sdtPr>
          <w:tag w:val="goog_rdk_25"/>
          <w:id w:val="2129045053"/>
        </w:sdtPr>
        <w:sdtContent>
          <w:ins w:id="23" w:author="Frazier Stevenson" w:date="2022-09-14T11:40:00Z">
            <w:r>
              <w:rPr>
                <w:rFonts w:ascii="Calibri" w:hAnsi="Calibri"/>
                <w:color w:val="000000"/>
              </w:rPr>
              <w:t xml:space="preserve"> where</w:t>
            </w:r>
          </w:ins>
        </w:sdtContent>
      </w:sdt>
      <w:sdt>
        <w:sdtPr>
          <w:tag w:val="goog_rdk_26"/>
          <w:id w:val="-432670349"/>
        </w:sdtPr>
        <w:sdtContent>
          <w:del w:id="24" w:author="Frazier Stevenson" w:date="2022-09-14T11:40:00Z">
            <w:r>
              <w:rPr>
                <w:rFonts w:ascii="Calibri" w:hAnsi="Calibri"/>
                <w:color w:val="000000"/>
              </w:rPr>
              <w:delText xml:space="preserve"> in which</w:delText>
            </w:r>
          </w:del>
        </w:sdtContent>
      </w:sdt>
      <w:r>
        <w:rPr>
          <w:rFonts w:ascii="Calibri" w:hAnsi="Calibri"/>
          <w:color w:val="000000"/>
        </w:rPr>
        <w:t xml:space="preserve"> the trachea and distal esophagus communicate.</w:t>
      </w:r>
    </w:p>
    <w:p w14:paraId="0000002C" w14:textId="77777777" w:rsidR="00374B15" w:rsidRDefault="00000000">
      <w:pPr>
        <w:pBdr>
          <w:top w:val="nil"/>
          <w:left w:val="nil"/>
          <w:bottom w:val="nil"/>
          <w:right w:val="nil"/>
          <w:between w:val="nil"/>
        </w:pBdr>
        <w:spacing w:before="120" w:after="240"/>
        <w:rPr>
          <w:rFonts w:ascii="Calibri" w:hAnsi="Calibri"/>
          <w:color w:val="000000"/>
        </w:rPr>
      </w:pPr>
      <w:r>
        <w:rPr>
          <w:rFonts w:ascii="Calibri" w:hAnsi="Calibri"/>
          <w:b/>
          <w:color w:val="000000"/>
        </w:rPr>
        <w:t>Management.</w:t>
      </w:r>
      <w:r>
        <w:rPr>
          <w:rFonts w:ascii="Calibri" w:hAnsi="Calibri"/>
          <w:color w:val="000000"/>
        </w:rPr>
        <w:t xml:space="preserve"> Management of TEFs with esophageal atresia is surgical. The fistula tract is removed, and the upper esophagus is connected with the lower GI tract. </w:t>
      </w:r>
    </w:p>
    <w:p w14:paraId="0000002D" w14:textId="77777777" w:rsidR="00374B15" w:rsidRDefault="00000000">
      <w:pPr>
        <w:pBdr>
          <w:top w:val="nil"/>
          <w:left w:val="nil"/>
          <w:bottom w:val="nil"/>
          <w:right w:val="nil"/>
          <w:between w:val="nil"/>
        </w:pBdr>
        <w:spacing w:before="120" w:after="240"/>
        <w:rPr>
          <w:rFonts w:ascii="Calibri" w:hAnsi="Calibri"/>
          <w:color w:val="000000"/>
        </w:rPr>
      </w:pPr>
      <w:r>
        <w:rPr>
          <w:rFonts w:ascii="Calibri" w:hAnsi="Calibri"/>
          <w:color w:val="000000"/>
        </w:rPr>
        <w:lastRenderedPageBreak/>
        <w:t>If the infant has only a TEF with EA, the prognosis is usually good. However, if associated with other congenital anomalies, the prognosis is determined by the extent of other concurrent abnormalities.</w:t>
      </w:r>
    </w:p>
    <w:p w14:paraId="0000002E" w14:textId="77777777" w:rsidR="00374B15" w:rsidRDefault="00000000">
      <w:pPr>
        <w:pBdr>
          <w:top w:val="nil"/>
          <w:left w:val="nil"/>
          <w:bottom w:val="nil"/>
          <w:right w:val="nil"/>
          <w:between w:val="nil"/>
        </w:pBdr>
        <w:spacing w:before="360" w:after="240"/>
        <w:rPr>
          <w:rFonts w:ascii="Calibri" w:hAnsi="Calibri"/>
          <w:b/>
          <w:color w:val="000000"/>
        </w:rPr>
      </w:pPr>
      <w:r>
        <w:rPr>
          <w:rFonts w:ascii="Calibri" w:hAnsi="Calibri"/>
          <w:b/>
          <w:color w:val="000000"/>
        </w:rPr>
        <w:t>Tracheal Atresia</w:t>
      </w:r>
    </w:p>
    <w:p w14:paraId="0000002F" w14:textId="77777777" w:rsidR="00374B15" w:rsidRDefault="00000000">
      <w:pPr>
        <w:pBdr>
          <w:top w:val="nil"/>
          <w:left w:val="nil"/>
          <w:bottom w:val="nil"/>
          <w:right w:val="nil"/>
          <w:between w:val="nil"/>
        </w:pBdr>
        <w:spacing w:before="120" w:after="240"/>
        <w:rPr>
          <w:rFonts w:ascii="Calibri" w:hAnsi="Calibri"/>
          <w:color w:val="000000"/>
        </w:rPr>
      </w:pPr>
      <w:r>
        <w:rPr>
          <w:rFonts w:ascii="Calibri" w:hAnsi="Calibri"/>
          <w:color w:val="000000"/>
        </w:rPr>
        <w:t xml:space="preserve">Failure of the lung bud to develop fully leads to tracheal atresia, </w:t>
      </w:r>
      <w:sdt>
        <w:sdtPr>
          <w:tag w:val="goog_rdk_27"/>
          <w:id w:val="755174541"/>
        </w:sdtPr>
        <w:sdtContent>
          <w:ins w:id="25" w:author="Frazier Stevenson" w:date="2022-09-14T11:41:00Z">
            <w:r>
              <w:rPr>
                <w:rFonts w:ascii="Calibri" w:hAnsi="Calibri"/>
                <w:color w:val="000000"/>
              </w:rPr>
              <w:t xml:space="preserve">in which </w:t>
            </w:r>
          </w:ins>
        </w:sdtContent>
      </w:sdt>
      <w:sdt>
        <w:sdtPr>
          <w:tag w:val="goog_rdk_28"/>
          <w:id w:val="-1131779923"/>
        </w:sdtPr>
        <w:sdtContent>
          <w:del w:id="26" w:author="Frazier Stevenson" w:date="2022-09-14T11:41:00Z">
            <w:r>
              <w:rPr>
                <w:rFonts w:ascii="Calibri" w:hAnsi="Calibri"/>
                <w:color w:val="000000"/>
              </w:rPr>
              <w:delText xml:space="preserve">meaning </w:delText>
            </w:r>
          </w:del>
        </w:sdtContent>
      </w:sdt>
      <w:r>
        <w:rPr>
          <w:rFonts w:ascii="Calibri" w:hAnsi="Calibri"/>
          <w:color w:val="000000"/>
        </w:rPr>
        <w:t>the trachea is completely or partially absent. This is usually fatal, unless an associated proximal TEF is present, allowing a tube to be inserted through the esophagus into the lower airways.</w:t>
      </w:r>
    </w:p>
    <w:p w14:paraId="00000030" w14:textId="77777777" w:rsidR="00374B15" w:rsidRDefault="00000000">
      <w:pPr>
        <w:pBdr>
          <w:top w:val="nil"/>
          <w:left w:val="nil"/>
          <w:bottom w:val="nil"/>
          <w:right w:val="nil"/>
          <w:between w:val="nil"/>
        </w:pBdr>
        <w:spacing w:before="120" w:after="240"/>
        <w:rPr>
          <w:rFonts w:ascii="Calibri" w:hAnsi="Calibri"/>
          <w:color w:val="000000"/>
        </w:rPr>
      </w:pPr>
      <w:r>
        <w:rPr>
          <w:rFonts w:ascii="Calibri" w:hAnsi="Calibri"/>
          <w:color w:val="000000"/>
        </w:rPr>
        <w:t>Neonatal respiratory failure is present immediately after birth, and the lungs are most often underdeveloped.</w:t>
      </w:r>
    </w:p>
    <w:p w14:paraId="00000031" w14:textId="77777777" w:rsidR="00374B15" w:rsidRDefault="00000000">
      <w:pPr>
        <w:keepNext/>
        <w:keepLines/>
        <w:pBdr>
          <w:top w:val="nil"/>
          <w:left w:val="nil"/>
          <w:bottom w:val="nil"/>
          <w:right w:val="nil"/>
          <w:between w:val="nil"/>
        </w:pBdr>
        <w:spacing w:before="360" w:after="240"/>
        <w:rPr>
          <w:rFonts w:ascii="Calibri" w:hAnsi="Calibri"/>
          <w:b/>
          <w:color w:val="000000"/>
          <w:sz w:val="28"/>
          <w:szCs w:val="28"/>
        </w:rPr>
      </w:pPr>
      <w:r>
        <w:rPr>
          <w:rFonts w:ascii="Calibri" w:hAnsi="Calibri"/>
          <w:b/>
          <w:color w:val="000000"/>
          <w:sz w:val="28"/>
          <w:szCs w:val="28"/>
        </w:rPr>
        <w:t>What Is Pulmonary Hypoplasia?</w:t>
      </w:r>
    </w:p>
    <w:p w14:paraId="00000032" w14:textId="77777777" w:rsidR="00374B15" w:rsidRDefault="00000000">
      <w:pPr>
        <w:pBdr>
          <w:top w:val="nil"/>
          <w:left w:val="nil"/>
          <w:bottom w:val="nil"/>
          <w:right w:val="nil"/>
          <w:between w:val="nil"/>
        </w:pBdr>
        <w:spacing w:before="120" w:after="240"/>
        <w:rPr>
          <w:rFonts w:ascii="Calibri" w:hAnsi="Calibri"/>
          <w:color w:val="000000"/>
        </w:rPr>
      </w:pPr>
      <w:r>
        <w:rPr>
          <w:rFonts w:ascii="Calibri" w:hAnsi="Calibri"/>
          <w:color w:val="000000"/>
        </w:rPr>
        <w:t xml:space="preserve">Pulmonary hypoplasia is incomplete development of the lungs, leading to fewer distal airways, alveoli, and pulmonary vessels. </w:t>
      </w:r>
    </w:p>
    <w:p w14:paraId="00000033" w14:textId="77777777" w:rsidR="00374B15" w:rsidRDefault="00000000">
      <w:pPr>
        <w:pBdr>
          <w:top w:val="nil"/>
          <w:left w:val="nil"/>
          <w:bottom w:val="nil"/>
          <w:right w:val="nil"/>
          <w:between w:val="nil"/>
        </w:pBdr>
        <w:spacing w:before="120" w:after="80"/>
        <w:rPr>
          <w:rFonts w:ascii="Calibri" w:hAnsi="Calibri"/>
          <w:color w:val="000000"/>
        </w:rPr>
      </w:pPr>
      <w:r>
        <w:rPr>
          <w:rFonts w:ascii="Calibri" w:hAnsi="Calibri"/>
          <w:color w:val="000000"/>
        </w:rPr>
        <w:t>Pulmonary hypoplasia can be primary (genetic) or secondary to other diseases or environmental causes. The most common secondary causes are:</w:t>
      </w:r>
    </w:p>
    <w:p w14:paraId="00000034" w14:textId="77777777" w:rsidR="00374B15" w:rsidRDefault="00000000">
      <w:pPr>
        <w:numPr>
          <w:ilvl w:val="0"/>
          <w:numId w:val="5"/>
        </w:numPr>
        <w:pBdr>
          <w:top w:val="nil"/>
          <w:left w:val="nil"/>
          <w:bottom w:val="nil"/>
          <w:right w:val="nil"/>
          <w:between w:val="nil"/>
        </w:pBdr>
        <w:spacing w:after="0"/>
      </w:pPr>
      <w:r>
        <w:rPr>
          <w:rFonts w:ascii="Calibri" w:hAnsi="Calibri"/>
          <w:b/>
          <w:color w:val="000000"/>
        </w:rPr>
        <w:t>Oligohydramnios</w:t>
      </w:r>
      <w:r>
        <w:rPr>
          <w:rFonts w:ascii="Calibri" w:hAnsi="Calibri"/>
          <w:color w:val="000000"/>
        </w:rPr>
        <w:t xml:space="preserve">: this is insufficient amniotic fluid, which is vital for lung development and physical expansion of lung tissue during fetal breathing movements. Oligohydramnios can be the result of </w:t>
      </w:r>
      <w:sdt>
        <w:sdtPr>
          <w:tag w:val="goog_rdk_29"/>
          <w:id w:val="492071634"/>
        </w:sdtPr>
        <w:sdtContent>
          <w:ins w:id="27" w:author="Frazier Stevenson" w:date="2022-09-14T11:41:00Z">
            <w:r>
              <w:rPr>
                <w:rFonts w:ascii="Calibri" w:hAnsi="Calibri"/>
                <w:color w:val="000000"/>
              </w:rPr>
              <w:t xml:space="preserve">fetal </w:t>
            </w:r>
          </w:ins>
        </w:sdtContent>
      </w:sdt>
      <w:r>
        <w:rPr>
          <w:rFonts w:ascii="Calibri" w:hAnsi="Calibri"/>
          <w:color w:val="000000"/>
        </w:rPr>
        <w:t>renal dysfunction (the fetal kidney does not make the amniotic fluid) or placental abnormalities.</w:t>
      </w:r>
    </w:p>
    <w:p w14:paraId="00000035" w14:textId="77777777" w:rsidR="00374B15" w:rsidRDefault="00000000">
      <w:pPr>
        <w:numPr>
          <w:ilvl w:val="0"/>
          <w:numId w:val="1"/>
        </w:numPr>
        <w:pBdr>
          <w:top w:val="nil"/>
          <w:left w:val="nil"/>
          <w:bottom w:val="nil"/>
          <w:right w:val="nil"/>
          <w:between w:val="nil"/>
        </w:pBdr>
        <w:spacing w:after="0"/>
      </w:pPr>
      <w:r>
        <w:rPr>
          <w:rFonts w:ascii="Calibri" w:hAnsi="Calibri"/>
          <w:b/>
          <w:color w:val="000000"/>
        </w:rPr>
        <w:t>Space-occupying lesions</w:t>
      </w:r>
      <w:sdt>
        <w:sdtPr>
          <w:tag w:val="goog_rdk_30"/>
          <w:id w:val="1365408396"/>
        </w:sdtPr>
        <w:sdtContent>
          <w:ins w:id="28" w:author="Frazier Stevenson" w:date="2022-09-14T11:42:00Z">
            <w:r>
              <w:rPr>
                <w:rFonts w:ascii="Calibri" w:hAnsi="Calibri"/>
                <w:b/>
                <w:color w:val="000000"/>
              </w:rPr>
              <w:t xml:space="preserve"> compressing </w:t>
            </w:r>
          </w:ins>
        </w:sdtContent>
      </w:sdt>
      <w:sdt>
        <w:sdtPr>
          <w:tag w:val="goog_rdk_31"/>
          <w:id w:val="-1501430186"/>
        </w:sdtPr>
        <w:sdtContent>
          <w:del w:id="29" w:author="Frazier Stevenson" w:date="2022-09-14T11:42:00Z">
            <w:r>
              <w:rPr>
                <w:rFonts w:ascii="Calibri" w:hAnsi="Calibri"/>
                <w:b/>
                <w:color w:val="000000"/>
              </w:rPr>
              <w:delText xml:space="preserve"> next to </w:delText>
            </w:r>
          </w:del>
        </w:sdtContent>
      </w:sdt>
      <w:r>
        <w:rPr>
          <w:rFonts w:ascii="Calibri" w:hAnsi="Calibri"/>
          <w:b/>
          <w:color w:val="000000"/>
        </w:rPr>
        <w:t>the developing lung</w:t>
      </w:r>
      <w:r>
        <w:rPr>
          <w:rFonts w:ascii="Calibri" w:hAnsi="Calibri"/>
          <w:color w:val="000000"/>
        </w:rPr>
        <w:t>: an enlarged heart or a congenital diaphragmatic hernia can anatomically impede lung growth.</w:t>
      </w:r>
    </w:p>
    <w:p w14:paraId="00000036" w14:textId="77777777" w:rsidR="00374B15" w:rsidRDefault="00000000">
      <w:pPr>
        <w:numPr>
          <w:ilvl w:val="0"/>
          <w:numId w:val="1"/>
        </w:numPr>
        <w:pBdr>
          <w:top w:val="nil"/>
          <w:left w:val="nil"/>
          <w:bottom w:val="nil"/>
          <w:right w:val="nil"/>
          <w:between w:val="nil"/>
        </w:pBdr>
        <w:spacing w:after="240"/>
      </w:pPr>
      <w:r>
        <w:rPr>
          <w:rFonts w:ascii="Calibri" w:hAnsi="Calibri"/>
          <w:b/>
          <w:color w:val="000000"/>
        </w:rPr>
        <w:t>Abnormal diaphragmatic activity</w:t>
      </w:r>
      <w:r>
        <w:rPr>
          <w:rFonts w:ascii="Calibri" w:hAnsi="Calibri"/>
          <w:color w:val="000000"/>
        </w:rPr>
        <w:t xml:space="preserve">: central nervous system or musculoskeletal disease </w:t>
      </w:r>
      <w:sdt>
        <w:sdtPr>
          <w:tag w:val="goog_rdk_32"/>
          <w:id w:val="-1753889806"/>
        </w:sdtPr>
        <w:sdtContent>
          <w:ins w:id="30" w:author="Frazier Stevenson" w:date="2022-09-14T11:46:00Z">
            <w:r>
              <w:rPr>
                <w:rFonts w:ascii="Calibri" w:hAnsi="Calibri"/>
                <w:color w:val="000000"/>
              </w:rPr>
              <w:t xml:space="preserve">(including congenital diaphragmatic hypoplasia, see below) </w:t>
            </w:r>
          </w:ins>
        </w:sdtContent>
      </w:sdt>
      <w:r>
        <w:rPr>
          <w:rFonts w:ascii="Calibri" w:hAnsi="Calibri"/>
          <w:color w:val="000000"/>
        </w:rPr>
        <w:t xml:space="preserve">can result in </w:t>
      </w:r>
      <w:sdt>
        <w:sdtPr>
          <w:tag w:val="goog_rdk_33"/>
          <w:id w:val="-1874446841"/>
        </w:sdtPr>
        <w:sdtContent>
          <w:ins w:id="31" w:author="Frazier Stevenson" w:date="2022-09-14T11:42:00Z">
            <w:r>
              <w:rPr>
                <w:rFonts w:ascii="Calibri" w:hAnsi="Calibri"/>
                <w:color w:val="000000"/>
              </w:rPr>
              <w:t xml:space="preserve">reduced motion of the diaphragm. This leads to </w:t>
            </w:r>
          </w:ins>
        </w:sdtContent>
      </w:sdt>
      <w:r>
        <w:rPr>
          <w:rFonts w:ascii="Calibri" w:hAnsi="Calibri"/>
          <w:color w:val="000000"/>
        </w:rPr>
        <w:t>an inability to properly expand lung tissue during fetal “inhalation.” Although a fetus does not breathe in air, breathing movements in utero bring amniotic fluid into the respiratory system for alveolar expansion and lung development.</w:t>
      </w:r>
    </w:p>
    <w:p w14:paraId="00000037" w14:textId="77777777" w:rsidR="00374B15" w:rsidRDefault="00000000">
      <w:pPr>
        <w:pBdr>
          <w:top w:val="single" w:sz="4" w:space="10" w:color="5B9BD5"/>
          <w:left w:val="nil"/>
          <w:bottom w:val="single" w:sz="4" w:space="0" w:color="5B9BD5"/>
          <w:right w:val="nil"/>
          <w:between w:val="nil"/>
        </w:pBdr>
        <w:spacing w:before="480" w:after="480"/>
        <w:ind w:left="864" w:right="864"/>
        <w:rPr>
          <w:rFonts w:ascii="Calibri" w:hAnsi="Calibri"/>
          <w:color w:val="2E75B5"/>
        </w:rPr>
      </w:pPr>
      <w:r>
        <w:rPr>
          <w:rFonts w:ascii="Calibri" w:hAnsi="Calibri"/>
          <w:color w:val="2E75B5"/>
        </w:rPr>
        <w:t xml:space="preserve">Q: How does oligohydramnios lead to neonatal respiratory distress? </w:t>
      </w:r>
    </w:p>
    <w:p w14:paraId="00000038" w14:textId="77777777" w:rsidR="00374B15" w:rsidRDefault="00000000">
      <w:pPr>
        <w:pBdr>
          <w:top w:val="single" w:sz="4" w:space="10" w:color="5B9BD5"/>
          <w:left w:val="nil"/>
          <w:bottom w:val="single" w:sz="4" w:space="0" w:color="5B9BD5"/>
          <w:right w:val="nil"/>
          <w:between w:val="nil"/>
        </w:pBdr>
        <w:spacing w:before="480" w:after="480"/>
        <w:ind w:left="864" w:right="864"/>
        <w:rPr>
          <w:rFonts w:ascii="Calibri" w:hAnsi="Calibri"/>
          <w:color w:val="2E75B5"/>
        </w:rPr>
      </w:pPr>
      <w:r>
        <w:rPr>
          <w:rFonts w:ascii="Calibri" w:hAnsi="Calibri"/>
          <w:color w:val="4472C4"/>
        </w:rPr>
        <w:t>A:  Oligohydramnios can lead to neonatal respiratory distress because the amniotic fluid plays a vital role in the physical expansion of the lungs during fetal breathing movements and pulmonary development</w:t>
      </w:r>
      <w:r>
        <w:rPr>
          <w:rFonts w:ascii="Calibri" w:hAnsi="Calibri"/>
          <w:color w:val="2E75B5"/>
        </w:rPr>
        <w:t>.</w:t>
      </w:r>
    </w:p>
    <w:p w14:paraId="00000039" w14:textId="77777777" w:rsidR="00374B15" w:rsidRDefault="00000000">
      <w:pPr>
        <w:pBdr>
          <w:top w:val="nil"/>
          <w:left w:val="nil"/>
          <w:bottom w:val="nil"/>
          <w:right w:val="nil"/>
          <w:between w:val="nil"/>
        </w:pBdr>
        <w:spacing w:before="360" w:after="240"/>
        <w:rPr>
          <w:rFonts w:ascii="Calibri" w:hAnsi="Calibri"/>
          <w:b/>
          <w:color w:val="000000"/>
        </w:rPr>
      </w:pPr>
      <w:r>
        <w:rPr>
          <w:rFonts w:ascii="Calibri" w:hAnsi="Calibri"/>
          <w:b/>
          <w:color w:val="000000"/>
        </w:rPr>
        <w:t>Diagnosis</w:t>
      </w:r>
    </w:p>
    <w:p w14:paraId="0000003A" w14:textId="77777777" w:rsidR="00374B15" w:rsidRDefault="00000000">
      <w:pPr>
        <w:rPr>
          <w:rFonts w:ascii="Calibri" w:hAnsi="Calibri"/>
        </w:rPr>
      </w:pPr>
      <w:r>
        <w:rPr>
          <w:rFonts w:ascii="Calibri" w:hAnsi="Calibri"/>
        </w:rPr>
        <w:lastRenderedPageBreak/>
        <w:t xml:space="preserve">Pulmonary hypoplasia is typically a clinical diagnosis based on vital signs and physical examination, usually showing </w:t>
      </w:r>
      <w:sdt>
        <w:sdtPr>
          <w:tag w:val="goog_rdk_34"/>
          <w:id w:val="-245658174"/>
        </w:sdtPr>
        <w:sdtContent>
          <w:r>
            <w:rPr>
              <w:rFonts w:ascii="Calibri" w:hAnsi="Calibri"/>
              <w:b/>
              <w:rPrChange w:id="32" w:author="Frazier Stevenson" w:date="2022-09-14T11:43:00Z">
                <w:rPr>
                  <w:rFonts w:ascii="Calibri" w:hAnsi="Calibri"/>
                </w:rPr>
              </w:rPrChange>
            </w:rPr>
            <w:t>respiratory distress at birth</w:t>
          </w:r>
        </w:sdtContent>
      </w:sdt>
      <w:r>
        <w:rPr>
          <w:rFonts w:ascii="Calibri" w:hAnsi="Calibri"/>
        </w:rPr>
        <w:t xml:space="preserve">.  </w:t>
      </w:r>
    </w:p>
    <w:p w14:paraId="0000003B" w14:textId="77777777" w:rsidR="00374B15" w:rsidRDefault="00000000">
      <w:pPr>
        <w:rPr>
          <w:rFonts w:ascii="Calibri" w:hAnsi="Calibri"/>
        </w:rPr>
      </w:pPr>
      <w:r>
        <w:rPr>
          <w:rFonts w:ascii="Calibri" w:hAnsi="Calibri"/>
        </w:rPr>
        <w:t>Chest X-rays can be used to determine to demonstrate small, poorly expanded lungs, as shown in Figure 4, an infant with</w:t>
      </w:r>
      <w:sdt>
        <w:sdtPr>
          <w:tag w:val="goog_rdk_35"/>
          <w:id w:val="-1228985870"/>
        </w:sdtPr>
        <w:sdtContent>
          <w:ins w:id="33" w:author="Frazier Stevenson" w:date="2022-09-14T11:44:00Z">
            <w:r>
              <w:rPr>
                <w:rFonts w:ascii="Calibri" w:hAnsi="Calibri"/>
              </w:rPr>
              <w:t xml:space="preserve"> bilateral</w:t>
            </w:r>
          </w:ins>
        </w:sdtContent>
      </w:sdt>
      <w:r>
        <w:rPr>
          <w:rFonts w:ascii="Calibri" w:hAnsi="Calibri"/>
        </w:rPr>
        <w:t xml:space="preserve"> pulmonary hypoplasia due to congenital diaphragmatic hernia</w:t>
      </w:r>
      <w:sdt>
        <w:sdtPr>
          <w:tag w:val="goog_rdk_36"/>
          <w:id w:val="1757171294"/>
        </w:sdtPr>
        <w:sdtContent>
          <w:ins w:id="34" w:author="Frazier Stevenson" w:date="2022-09-14T11:44:00Z">
            <w:r>
              <w:rPr>
                <w:rFonts w:ascii="Calibri" w:hAnsi="Calibri"/>
              </w:rPr>
              <w:t xml:space="preserve"> (note the small right lung). </w:t>
            </w:r>
            <w:proofErr w:type="gramStart"/>
            <w:r>
              <w:rPr>
                <w:rFonts w:ascii="Calibri" w:hAnsi="Calibri"/>
              </w:rPr>
              <w:t>Also</w:t>
            </w:r>
            <w:proofErr w:type="gramEnd"/>
            <w:r>
              <w:rPr>
                <w:rFonts w:ascii="Calibri" w:hAnsi="Calibri"/>
              </w:rPr>
              <w:t xml:space="preserve"> n</w:t>
            </w:r>
          </w:ins>
        </w:sdtContent>
      </w:sdt>
      <w:sdt>
        <w:sdtPr>
          <w:tag w:val="goog_rdk_37"/>
          <w:id w:val="-1038043084"/>
        </w:sdtPr>
        <w:sdtContent>
          <w:del w:id="35" w:author="Frazier Stevenson" w:date="2022-09-14T11:44:00Z">
            <w:r>
              <w:rPr>
                <w:rFonts w:ascii="Calibri" w:hAnsi="Calibri"/>
              </w:rPr>
              <w:delText xml:space="preserve"> (n</w:delText>
            </w:r>
          </w:del>
        </w:sdtContent>
      </w:sdt>
      <w:r>
        <w:rPr>
          <w:rFonts w:ascii="Calibri" w:hAnsi="Calibri"/>
        </w:rPr>
        <w:t xml:space="preserve">ote the bowel filling the </w:t>
      </w:r>
      <w:sdt>
        <w:sdtPr>
          <w:tag w:val="goog_rdk_38"/>
          <w:id w:val="235666149"/>
        </w:sdtPr>
        <w:sdtContent>
          <w:ins w:id="36" w:author="Frazier Stevenson" w:date="2022-09-14T11:43:00Z">
            <w:r>
              <w:rPr>
                <w:rFonts w:ascii="Calibri" w:hAnsi="Calibri"/>
              </w:rPr>
              <w:t>left</w:t>
            </w:r>
          </w:ins>
        </w:sdtContent>
      </w:sdt>
      <w:sdt>
        <w:sdtPr>
          <w:tag w:val="goog_rdk_39"/>
          <w:id w:val="-1775243050"/>
        </w:sdtPr>
        <w:sdtContent>
          <w:del w:id="37" w:author="Frazier Stevenson" w:date="2022-09-14T11:43:00Z">
            <w:r>
              <w:rPr>
                <w:rFonts w:ascii="Calibri" w:hAnsi="Calibri"/>
              </w:rPr>
              <w:delText>right</w:delText>
            </w:r>
          </w:del>
        </w:sdtContent>
      </w:sdt>
      <w:r>
        <w:rPr>
          <w:rFonts w:ascii="Calibri" w:hAnsi="Calibri"/>
        </w:rPr>
        <w:t xml:space="preserve"> thorax, and secondarily inhibiting development of both lungs</w:t>
      </w:r>
      <w:sdt>
        <w:sdtPr>
          <w:tag w:val="goog_rdk_40"/>
          <w:id w:val="-1526861312"/>
        </w:sdtPr>
        <w:sdtContent>
          <w:del w:id="38" w:author="Frazier Stevenson" w:date="2022-09-14T11:44:00Z">
            <w:r>
              <w:rPr>
                <w:rFonts w:ascii="Calibri" w:hAnsi="Calibri"/>
              </w:rPr>
              <w:delText>)</w:delText>
            </w:r>
          </w:del>
        </w:sdtContent>
      </w:sdt>
      <w:r>
        <w:rPr>
          <w:rFonts w:ascii="Calibri" w:hAnsi="Calibri"/>
        </w:rPr>
        <w:t>.</w:t>
      </w:r>
    </w:p>
    <w:p w14:paraId="0000003C" w14:textId="77777777" w:rsidR="00374B15" w:rsidRDefault="00000000">
      <w:pPr>
        <w:pBdr>
          <w:top w:val="nil"/>
          <w:left w:val="nil"/>
          <w:bottom w:val="nil"/>
          <w:right w:val="nil"/>
          <w:between w:val="nil"/>
        </w:pBdr>
        <w:spacing w:before="240" w:after="240"/>
        <w:jc w:val="center"/>
        <w:rPr>
          <w:rFonts w:ascii="Calibri" w:hAnsi="Calibri"/>
          <w:color w:val="000000"/>
        </w:rPr>
      </w:pPr>
      <w:r>
        <w:rPr>
          <w:rFonts w:ascii="Calibri" w:hAnsi="Calibri"/>
          <w:noProof/>
          <w:color w:val="000000"/>
        </w:rPr>
        <w:drawing>
          <wp:inline distT="0" distB="0" distL="0" distR="0" wp14:anchorId="25DA00EB" wp14:editId="3761FE2E">
            <wp:extent cx="3640509" cy="3434043"/>
            <wp:effectExtent l="0" t="0" r="0" b="0"/>
            <wp:docPr id="19" name="image3.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Map&#10;&#10;Description automatically generated"/>
                    <pic:cNvPicPr preferRelativeResize="0"/>
                  </pic:nvPicPr>
                  <pic:blipFill>
                    <a:blip r:embed="rId15"/>
                    <a:srcRect/>
                    <a:stretch>
                      <a:fillRect/>
                    </a:stretch>
                  </pic:blipFill>
                  <pic:spPr>
                    <a:xfrm>
                      <a:off x="0" y="0"/>
                      <a:ext cx="3640509" cy="3434043"/>
                    </a:xfrm>
                    <a:prstGeom prst="rect">
                      <a:avLst/>
                    </a:prstGeom>
                    <a:ln/>
                  </pic:spPr>
                </pic:pic>
              </a:graphicData>
            </a:graphic>
          </wp:inline>
        </w:drawing>
      </w:r>
    </w:p>
    <w:p w14:paraId="0000003D" w14:textId="77777777" w:rsidR="00374B15" w:rsidRDefault="00000000">
      <w:pPr>
        <w:pBdr>
          <w:top w:val="nil"/>
          <w:left w:val="nil"/>
          <w:bottom w:val="nil"/>
          <w:right w:val="nil"/>
          <w:between w:val="nil"/>
        </w:pBdr>
        <w:spacing w:after="0"/>
        <w:jc w:val="center"/>
        <w:rPr>
          <w:rFonts w:ascii="Calibri" w:hAnsi="Calibri"/>
          <w:b/>
          <w:smallCaps/>
          <w:color w:val="FF0000"/>
        </w:rPr>
      </w:pPr>
      <w:r>
        <w:rPr>
          <w:rFonts w:ascii="Calibri" w:hAnsi="Calibri"/>
          <w:b/>
          <w:smallCaps/>
          <w:color w:val="FF0000"/>
        </w:rPr>
        <w:t>Figure 4 Congenital diaphragmatic hernia causing pulmonary hypoplasia</w:t>
      </w:r>
    </w:p>
    <w:p w14:paraId="0000003E" w14:textId="77777777" w:rsidR="00374B15" w:rsidRDefault="00000000">
      <w:pPr>
        <w:pBdr>
          <w:top w:val="nil"/>
          <w:left w:val="nil"/>
          <w:bottom w:val="nil"/>
          <w:right w:val="nil"/>
          <w:between w:val="nil"/>
        </w:pBdr>
        <w:spacing w:after="360"/>
        <w:jc w:val="center"/>
        <w:rPr>
          <w:rFonts w:ascii="Calibri" w:hAnsi="Calibri"/>
          <w:color w:val="000000"/>
          <w:sz w:val="20"/>
          <w:szCs w:val="20"/>
        </w:rPr>
      </w:pPr>
      <w:r>
        <w:rPr>
          <w:rFonts w:ascii="Calibri" w:hAnsi="Calibri"/>
          <w:color w:val="000000"/>
          <w:sz w:val="20"/>
          <w:szCs w:val="20"/>
        </w:rPr>
        <w:t>183265</w:t>
      </w:r>
    </w:p>
    <w:p w14:paraId="0000003F" w14:textId="77777777" w:rsidR="00374B15" w:rsidRDefault="00000000">
      <w:pPr>
        <w:pBdr>
          <w:top w:val="nil"/>
          <w:left w:val="nil"/>
          <w:bottom w:val="nil"/>
          <w:right w:val="nil"/>
          <w:between w:val="nil"/>
        </w:pBdr>
        <w:spacing w:before="360" w:after="240"/>
        <w:rPr>
          <w:rFonts w:ascii="Calibri" w:hAnsi="Calibri"/>
          <w:b/>
          <w:color w:val="000000"/>
        </w:rPr>
      </w:pPr>
      <w:r>
        <w:rPr>
          <w:rFonts w:ascii="Calibri" w:hAnsi="Calibri"/>
          <w:b/>
          <w:color w:val="000000"/>
        </w:rPr>
        <w:t>Management</w:t>
      </w:r>
    </w:p>
    <w:p w14:paraId="00000040" w14:textId="77777777" w:rsidR="00374B15" w:rsidRDefault="00000000">
      <w:pPr>
        <w:rPr>
          <w:rFonts w:ascii="Calibri" w:hAnsi="Calibri"/>
        </w:rPr>
      </w:pPr>
      <w:r>
        <w:rPr>
          <w:rFonts w:ascii="Calibri" w:hAnsi="Calibri"/>
        </w:rPr>
        <w:t>Management includes support with oxygen and ventilation and prompt correction of underlying secondary causes (</w:t>
      </w:r>
      <w:proofErr w:type="spellStart"/>
      <w:r>
        <w:rPr>
          <w:rFonts w:ascii="Calibri" w:hAnsi="Calibri"/>
        </w:rPr>
        <w:t>eg</w:t>
      </w:r>
      <w:proofErr w:type="spellEnd"/>
      <w:r>
        <w:rPr>
          <w:rFonts w:ascii="Calibri" w:hAnsi="Calibri"/>
        </w:rPr>
        <w:t xml:space="preserve">, surgical correction of diaphragmatic hernia).  </w:t>
      </w:r>
    </w:p>
    <w:p w14:paraId="00000041" w14:textId="77777777" w:rsidR="00374B15" w:rsidRDefault="00000000">
      <w:pPr>
        <w:keepNext/>
        <w:keepLines/>
        <w:pBdr>
          <w:top w:val="nil"/>
          <w:left w:val="nil"/>
          <w:bottom w:val="nil"/>
          <w:right w:val="nil"/>
          <w:between w:val="nil"/>
        </w:pBdr>
        <w:spacing w:before="360" w:after="240"/>
        <w:rPr>
          <w:rFonts w:ascii="Calibri" w:hAnsi="Calibri"/>
          <w:b/>
          <w:color w:val="000000"/>
          <w:sz w:val="28"/>
          <w:szCs w:val="28"/>
        </w:rPr>
      </w:pPr>
      <w:r>
        <w:rPr>
          <w:rFonts w:ascii="Calibri" w:hAnsi="Calibri"/>
          <w:b/>
          <w:color w:val="000000"/>
          <w:sz w:val="28"/>
          <w:szCs w:val="28"/>
        </w:rPr>
        <w:t>What Are Bronchogenic Cysts?</w:t>
      </w:r>
    </w:p>
    <w:p w14:paraId="00000042" w14:textId="77777777" w:rsidR="00374B15" w:rsidRDefault="00000000">
      <w:pPr>
        <w:pBdr>
          <w:top w:val="nil"/>
          <w:left w:val="nil"/>
          <w:bottom w:val="nil"/>
          <w:right w:val="nil"/>
          <w:between w:val="nil"/>
        </w:pBdr>
        <w:spacing w:before="120" w:after="240"/>
        <w:rPr>
          <w:rFonts w:ascii="Calibri" w:hAnsi="Calibri"/>
          <w:color w:val="000000"/>
        </w:rPr>
      </w:pPr>
      <w:r>
        <w:rPr>
          <w:rFonts w:ascii="Calibri" w:hAnsi="Calibri"/>
          <w:color w:val="000000"/>
        </w:rPr>
        <w:t>Bronchogenic cysts are saclike structures within the lung. They are lined internally by respiratory epithelium, with walls made up of cartilage and smooth muscle—a structure similar to that of the normal tracheobronchial tree. A bronchogenic cyst is most often a fluid-filled blind pouch but occasionally may communicate with normal airways within the lung.</w:t>
      </w:r>
    </w:p>
    <w:p w14:paraId="00000043" w14:textId="77777777" w:rsidR="00374B15" w:rsidRDefault="00374B15">
      <w:pPr>
        <w:pBdr>
          <w:top w:val="nil"/>
          <w:left w:val="nil"/>
          <w:bottom w:val="nil"/>
          <w:right w:val="nil"/>
          <w:between w:val="nil"/>
        </w:pBdr>
        <w:spacing w:before="120" w:after="240"/>
        <w:rPr>
          <w:rFonts w:ascii="Calibri" w:hAnsi="Calibri"/>
          <w:color w:val="000000"/>
        </w:rPr>
      </w:pPr>
    </w:p>
    <w:p w14:paraId="00000044" w14:textId="77777777" w:rsidR="00374B15" w:rsidRDefault="00000000">
      <w:pPr>
        <w:pBdr>
          <w:top w:val="nil"/>
          <w:left w:val="nil"/>
          <w:bottom w:val="nil"/>
          <w:right w:val="nil"/>
          <w:between w:val="nil"/>
        </w:pBdr>
        <w:spacing w:before="120" w:after="240"/>
        <w:rPr>
          <w:rFonts w:ascii="Calibri" w:hAnsi="Calibri"/>
          <w:color w:val="000000"/>
        </w:rPr>
      </w:pPr>
      <w:r>
        <w:rPr>
          <w:rFonts w:ascii="Calibri" w:hAnsi="Calibri"/>
          <w:color w:val="000000"/>
        </w:rPr>
        <w:lastRenderedPageBreak/>
        <w:t xml:space="preserve">These cysts result from either incomplete budding from the primitive foregut or early termination of respiratory airway branching. Because they form early in the development of the respiratory system, these cysts are typically located within the mediastinum, near or at the carina of the trachea. </w:t>
      </w:r>
    </w:p>
    <w:p w14:paraId="00000045" w14:textId="77777777" w:rsidR="00374B15" w:rsidRDefault="00000000">
      <w:pPr>
        <w:pBdr>
          <w:top w:val="nil"/>
          <w:left w:val="nil"/>
          <w:bottom w:val="nil"/>
          <w:right w:val="nil"/>
          <w:between w:val="nil"/>
        </w:pBdr>
        <w:spacing w:before="360" w:after="240"/>
        <w:rPr>
          <w:rFonts w:ascii="Calibri" w:hAnsi="Calibri"/>
          <w:b/>
          <w:color w:val="000000"/>
        </w:rPr>
      </w:pPr>
      <w:r>
        <w:rPr>
          <w:rFonts w:ascii="Calibri" w:hAnsi="Calibri"/>
          <w:b/>
          <w:color w:val="000000"/>
        </w:rPr>
        <w:t>Clinical Presentation</w:t>
      </w:r>
    </w:p>
    <w:p w14:paraId="00000046" w14:textId="77777777" w:rsidR="00374B15" w:rsidRDefault="00000000">
      <w:pPr>
        <w:pBdr>
          <w:top w:val="nil"/>
          <w:left w:val="nil"/>
          <w:bottom w:val="nil"/>
          <w:right w:val="nil"/>
          <w:between w:val="nil"/>
        </w:pBdr>
        <w:spacing w:before="120" w:after="240"/>
        <w:rPr>
          <w:rFonts w:ascii="Calibri" w:hAnsi="Calibri"/>
          <w:color w:val="000000"/>
        </w:rPr>
      </w:pPr>
      <w:r>
        <w:rPr>
          <w:rFonts w:ascii="Calibri" w:hAnsi="Calibri"/>
          <w:color w:val="000000"/>
        </w:rPr>
        <w:t xml:space="preserve">Most bronchogenic cysts are asymptomatic at birth and are detected on chest radiographs done for other reasons. Some are found in teenagers who present with recurring episodes of cough, wheezing, and pneumonia. In rare cases, they may cause respiratory distress in the infant, but only if the cyst is rapidly enlarging and/or compressing nearby structures such as the heart. </w:t>
      </w:r>
    </w:p>
    <w:p w14:paraId="00000047" w14:textId="77777777" w:rsidR="00374B15" w:rsidRDefault="00000000">
      <w:pPr>
        <w:pBdr>
          <w:top w:val="nil"/>
          <w:left w:val="nil"/>
          <w:bottom w:val="nil"/>
          <w:right w:val="nil"/>
          <w:between w:val="nil"/>
        </w:pBdr>
        <w:spacing w:before="120" w:after="240"/>
        <w:rPr>
          <w:rFonts w:ascii="Calibri" w:hAnsi="Calibri"/>
          <w:b/>
          <w:color w:val="000000"/>
        </w:rPr>
      </w:pPr>
      <w:r>
        <w:rPr>
          <w:rFonts w:ascii="Calibri" w:hAnsi="Calibri"/>
          <w:b/>
          <w:color w:val="000000"/>
        </w:rPr>
        <w:t>Diagnosis</w:t>
      </w:r>
    </w:p>
    <w:p w14:paraId="00000048" w14:textId="77777777" w:rsidR="00374B15" w:rsidRDefault="00000000">
      <w:pPr>
        <w:pBdr>
          <w:top w:val="nil"/>
          <w:left w:val="nil"/>
          <w:bottom w:val="nil"/>
          <w:right w:val="nil"/>
          <w:between w:val="nil"/>
        </w:pBdr>
        <w:spacing w:before="120" w:after="240"/>
        <w:rPr>
          <w:rFonts w:ascii="Calibri" w:hAnsi="Calibri"/>
          <w:color w:val="000000"/>
        </w:rPr>
      </w:pPr>
      <w:r>
        <w:rPr>
          <w:rFonts w:ascii="Calibri" w:hAnsi="Calibri"/>
          <w:color w:val="000000"/>
        </w:rPr>
        <w:t>On chest x-ray, a bronchogenic cyst will appear as an opaque structure, sometimes with an air-fluid level—the fluid coming from secretions of the cyst’s respiratory epithelial lining. After repeated infections, the cyst fills up with gas and appears as a dark mass on chest x-ray (</w:t>
      </w:r>
      <w:r>
        <w:rPr>
          <w:rFonts w:ascii="Calibri" w:hAnsi="Calibri"/>
          <w:color w:val="FF0000"/>
        </w:rPr>
        <w:t>Figure 5</w:t>
      </w:r>
      <w:r>
        <w:rPr>
          <w:rFonts w:ascii="Calibri" w:hAnsi="Calibri"/>
          <w:color w:val="000000"/>
        </w:rPr>
        <w:t>).</w:t>
      </w:r>
    </w:p>
    <w:p w14:paraId="00000049" w14:textId="77777777" w:rsidR="00374B15" w:rsidRDefault="00000000">
      <w:pPr>
        <w:pBdr>
          <w:top w:val="nil"/>
          <w:left w:val="nil"/>
          <w:bottom w:val="nil"/>
          <w:right w:val="nil"/>
          <w:between w:val="nil"/>
        </w:pBdr>
        <w:spacing w:before="240" w:after="240"/>
        <w:jc w:val="center"/>
        <w:rPr>
          <w:rFonts w:ascii="Calibri" w:hAnsi="Calibri"/>
          <w:color w:val="000000"/>
        </w:rPr>
      </w:pPr>
      <w:r>
        <w:rPr>
          <w:rFonts w:ascii="Calibri" w:hAnsi="Calibri"/>
          <w:noProof/>
          <w:color w:val="000000"/>
        </w:rPr>
        <w:drawing>
          <wp:inline distT="0" distB="0" distL="0" distR="0" wp14:anchorId="4560F723" wp14:editId="33F5DE0B">
            <wp:extent cx="3487116" cy="323042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3487116" cy="3230425"/>
                    </a:xfrm>
                    <a:prstGeom prst="rect">
                      <a:avLst/>
                    </a:prstGeom>
                    <a:ln/>
                  </pic:spPr>
                </pic:pic>
              </a:graphicData>
            </a:graphic>
          </wp:inline>
        </w:drawing>
      </w:r>
    </w:p>
    <w:p w14:paraId="0000004A" w14:textId="77777777" w:rsidR="00374B15" w:rsidRDefault="00000000">
      <w:pPr>
        <w:pBdr>
          <w:top w:val="nil"/>
          <w:left w:val="nil"/>
          <w:bottom w:val="nil"/>
          <w:right w:val="nil"/>
          <w:between w:val="nil"/>
        </w:pBdr>
        <w:spacing w:after="0"/>
        <w:jc w:val="center"/>
        <w:rPr>
          <w:rFonts w:ascii="Calibri" w:hAnsi="Calibri"/>
          <w:b/>
          <w:smallCaps/>
          <w:color w:val="FF0000"/>
        </w:rPr>
      </w:pPr>
      <w:r>
        <w:rPr>
          <w:rFonts w:ascii="Calibri" w:hAnsi="Calibri"/>
          <w:b/>
          <w:smallCaps/>
          <w:color w:val="FF0000"/>
        </w:rPr>
        <w:t>Figure 5 Bronchogenic cyst</w:t>
      </w:r>
    </w:p>
    <w:p w14:paraId="0000004B" w14:textId="77777777" w:rsidR="00374B15" w:rsidRDefault="00000000">
      <w:pPr>
        <w:pBdr>
          <w:top w:val="nil"/>
          <w:left w:val="nil"/>
          <w:bottom w:val="nil"/>
          <w:right w:val="nil"/>
          <w:between w:val="nil"/>
        </w:pBdr>
        <w:spacing w:after="360"/>
        <w:jc w:val="center"/>
        <w:rPr>
          <w:rFonts w:ascii="Calibri" w:hAnsi="Calibri"/>
          <w:color w:val="000000"/>
          <w:sz w:val="20"/>
          <w:szCs w:val="20"/>
        </w:rPr>
      </w:pPr>
      <w:r>
        <w:rPr>
          <w:rFonts w:ascii="Calibri" w:hAnsi="Calibri"/>
          <w:color w:val="000000"/>
          <w:sz w:val="20"/>
          <w:szCs w:val="20"/>
        </w:rPr>
        <w:t>183179</w:t>
      </w:r>
    </w:p>
    <w:p w14:paraId="0000004C" w14:textId="77777777" w:rsidR="00374B15" w:rsidRDefault="00000000">
      <w:pPr>
        <w:pBdr>
          <w:top w:val="nil"/>
          <w:left w:val="nil"/>
          <w:bottom w:val="nil"/>
          <w:right w:val="nil"/>
          <w:between w:val="nil"/>
        </w:pBdr>
        <w:spacing w:before="360" w:after="240"/>
        <w:rPr>
          <w:rFonts w:ascii="Calibri" w:hAnsi="Calibri"/>
          <w:b/>
          <w:color w:val="000000"/>
        </w:rPr>
      </w:pPr>
      <w:r>
        <w:rPr>
          <w:rFonts w:ascii="Calibri" w:hAnsi="Calibri"/>
          <w:b/>
          <w:color w:val="000000"/>
        </w:rPr>
        <w:t>Management</w:t>
      </w:r>
    </w:p>
    <w:p w14:paraId="0000004D" w14:textId="77777777" w:rsidR="00374B15" w:rsidRDefault="00000000">
      <w:pPr>
        <w:pBdr>
          <w:top w:val="nil"/>
          <w:left w:val="nil"/>
          <w:bottom w:val="nil"/>
          <w:right w:val="nil"/>
          <w:between w:val="nil"/>
        </w:pBdr>
        <w:spacing w:before="120" w:after="240"/>
        <w:rPr>
          <w:rFonts w:ascii="Calibri" w:hAnsi="Calibri"/>
          <w:color w:val="000000"/>
        </w:rPr>
      </w:pPr>
      <w:r>
        <w:rPr>
          <w:rFonts w:ascii="Calibri" w:hAnsi="Calibri"/>
          <w:color w:val="000000"/>
        </w:rPr>
        <w:lastRenderedPageBreak/>
        <w:t>A bronchogenic cyst is treated with surgery</w:t>
      </w:r>
      <w:sdt>
        <w:sdtPr>
          <w:tag w:val="goog_rdk_41"/>
          <w:id w:val="1413822921"/>
        </w:sdtPr>
        <w:sdtContent>
          <w:del w:id="39" w:author="Frazier Stevenson" w:date="2022-09-14T11:45:00Z">
            <w:r>
              <w:rPr>
                <w:rFonts w:ascii="Calibri" w:hAnsi="Calibri"/>
                <w:color w:val="000000"/>
              </w:rPr>
              <w:delText>, urgently if symptomatic and electively if asymptomatic</w:delText>
            </w:r>
          </w:del>
        </w:sdtContent>
      </w:sdt>
      <w:r>
        <w:rPr>
          <w:rFonts w:ascii="Calibri" w:hAnsi="Calibri"/>
          <w:color w:val="000000"/>
        </w:rPr>
        <w:t>. Many surgeons will recommend removal of even asymptomatic cysts because of the small risk of malignant transformation over time. Surgical resection is curative, and most patients live without further symptoms</w:t>
      </w:r>
    </w:p>
    <w:p w14:paraId="0000004E" w14:textId="77777777" w:rsidR="00374B15" w:rsidRDefault="00000000">
      <w:pPr>
        <w:keepNext/>
        <w:keepLines/>
        <w:pBdr>
          <w:top w:val="nil"/>
          <w:left w:val="nil"/>
          <w:bottom w:val="nil"/>
          <w:right w:val="nil"/>
          <w:between w:val="nil"/>
        </w:pBdr>
        <w:spacing w:before="360" w:after="240"/>
        <w:rPr>
          <w:rFonts w:ascii="Calibri" w:hAnsi="Calibri"/>
          <w:b/>
          <w:color w:val="000000"/>
          <w:sz w:val="28"/>
          <w:szCs w:val="28"/>
        </w:rPr>
      </w:pPr>
      <w:r>
        <w:rPr>
          <w:rFonts w:ascii="Calibri" w:hAnsi="Calibri"/>
          <w:b/>
          <w:color w:val="000000"/>
          <w:sz w:val="28"/>
          <w:szCs w:val="28"/>
        </w:rPr>
        <w:t>What Is Congenital Diaphragmatic Hernia?</w:t>
      </w:r>
    </w:p>
    <w:p w14:paraId="0000004F" w14:textId="77777777" w:rsidR="00374B15" w:rsidRDefault="00000000">
      <w:pPr>
        <w:pBdr>
          <w:top w:val="nil"/>
          <w:left w:val="nil"/>
          <w:bottom w:val="nil"/>
          <w:right w:val="nil"/>
          <w:between w:val="nil"/>
        </w:pBdr>
        <w:spacing w:before="120" w:after="240"/>
        <w:rPr>
          <w:rFonts w:ascii="Calibri" w:hAnsi="Calibri"/>
          <w:color w:val="000000"/>
        </w:rPr>
      </w:pPr>
      <w:r>
        <w:rPr>
          <w:rFonts w:ascii="Calibri" w:hAnsi="Calibri"/>
          <w:color w:val="000000"/>
        </w:rPr>
        <w:t xml:space="preserve">A congenital diaphragmatic hernia (CDH) is a “can’t-miss” diagnosis of infants in neonatal respiratory distress at or after birth. As we’ve already learned, </w:t>
      </w:r>
      <w:sdt>
        <w:sdtPr>
          <w:tag w:val="goog_rdk_42"/>
          <w:id w:val="801810102"/>
        </w:sdtPr>
        <w:sdtContent>
          <w:ins w:id="40" w:author="Frazier Stevenson" w:date="2022-09-14T11:46:00Z">
            <w:r>
              <w:rPr>
                <w:rFonts w:ascii="Calibri" w:hAnsi="Calibri"/>
                <w:color w:val="000000"/>
              </w:rPr>
              <w:t xml:space="preserve">CDH is a </w:t>
            </w:r>
          </w:ins>
        </w:sdtContent>
      </w:sdt>
      <w:sdt>
        <w:sdtPr>
          <w:tag w:val="goog_rdk_43"/>
          <w:id w:val="135689815"/>
        </w:sdtPr>
        <w:sdtContent>
          <w:del w:id="41" w:author="Frazier Stevenson" w:date="2022-09-14T11:46:00Z">
            <w:r>
              <w:rPr>
                <w:rFonts w:ascii="Calibri" w:hAnsi="Calibri"/>
                <w:color w:val="000000"/>
              </w:rPr>
              <w:delText>they are</w:delText>
            </w:r>
          </w:del>
        </w:sdtContent>
      </w:sdt>
      <w:r>
        <w:rPr>
          <w:rFonts w:ascii="Calibri" w:hAnsi="Calibri"/>
          <w:color w:val="000000"/>
        </w:rPr>
        <w:t xml:space="preserve"> secondary cause of pulmonary hypoplasia. With or without </w:t>
      </w:r>
      <w:sdt>
        <w:sdtPr>
          <w:tag w:val="goog_rdk_44"/>
          <w:id w:val="1213379559"/>
        </w:sdtPr>
        <w:sdtContent>
          <w:ins w:id="42" w:author="Frazier Stevenson" w:date="2022-09-14T11:47:00Z">
            <w:r>
              <w:rPr>
                <w:rFonts w:ascii="Calibri" w:hAnsi="Calibri"/>
                <w:color w:val="000000"/>
              </w:rPr>
              <w:t xml:space="preserve">hypoplasia, CDH </w:t>
            </w:r>
          </w:ins>
        </w:sdtContent>
      </w:sdt>
      <w:sdt>
        <w:sdtPr>
          <w:tag w:val="goog_rdk_45"/>
          <w:id w:val="56833343"/>
        </w:sdtPr>
        <w:sdtContent>
          <w:del w:id="43" w:author="Frazier Stevenson" w:date="2022-09-14T11:47:00Z">
            <w:r>
              <w:rPr>
                <w:rFonts w:ascii="Calibri" w:hAnsi="Calibri"/>
                <w:color w:val="000000"/>
              </w:rPr>
              <w:delText xml:space="preserve">this, they </w:delText>
            </w:r>
          </w:del>
        </w:sdtContent>
      </w:sdt>
      <w:r>
        <w:rPr>
          <w:rFonts w:ascii="Calibri" w:hAnsi="Calibri"/>
          <w:color w:val="000000"/>
        </w:rPr>
        <w:t xml:space="preserve">can cause neonatal respiratory distress. </w:t>
      </w:r>
    </w:p>
    <w:p w14:paraId="00000050" w14:textId="77777777" w:rsidR="00374B15" w:rsidRDefault="00000000">
      <w:pPr>
        <w:pBdr>
          <w:top w:val="nil"/>
          <w:left w:val="nil"/>
          <w:bottom w:val="nil"/>
          <w:right w:val="nil"/>
          <w:between w:val="nil"/>
        </w:pBdr>
        <w:spacing w:before="120" w:after="240"/>
        <w:rPr>
          <w:rFonts w:ascii="Calibri" w:hAnsi="Calibri"/>
          <w:color w:val="000000"/>
        </w:rPr>
      </w:pPr>
      <w:r>
        <w:rPr>
          <w:rFonts w:ascii="Calibri" w:hAnsi="Calibri"/>
          <w:color w:val="000000"/>
        </w:rPr>
        <w:t>CDH is caused by a developmental defect in the diaphragm that allows abdominal contents to protrude up into the thoracic cavity. Most are on the left side (</w:t>
      </w:r>
      <w:r>
        <w:rPr>
          <w:rFonts w:ascii="Calibri" w:hAnsi="Calibri"/>
          <w:color w:val="FF0000"/>
        </w:rPr>
        <w:t>Figure 6</w:t>
      </w:r>
      <w:r>
        <w:rPr>
          <w:rFonts w:ascii="Calibri" w:hAnsi="Calibri"/>
          <w:color w:val="000000"/>
        </w:rPr>
        <w:t>).</w:t>
      </w:r>
    </w:p>
    <w:p w14:paraId="00000051" w14:textId="77777777" w:rsidR="00374B15" w:rsidRDefault="00000000">
      <w:pPr>
        <w:pBdr>
          <w:top w:val="nil"/>
          <w:left w:val="nil"/>
          <w:bottom w:val="nil"/>
          <w:right w:val="nil"/>
          <w:between w:val="nil"/>
        </w:pBdr>
        <w:spacing w:before="240" w:after="240"/>
        <w:jc w:val="center"/>
        <w:rPr>
          <w:rFonts w:ascii="Calibri" w:hAnsi="Calibri"/>
          <w:color w:val="000000"/>
        </w:rPr>
      </w:pPr>
      <w:r>
        <w:rPr>
          <w:rFonts w:ascii="Calibri" w:hAnsi="Calibri"/>
          <w:color w:val="000000"/>
        </w:rPr>
        <w:lastRenderedPageBreak/>
        <w:t xml:space="preserve"> </w:t>
      </w:r>
      <w:r>
        <w:rPr>
          <w:rFonts w:ascii="Calibri" w:hAnsi="Calibri"/>
          <w:noProof/>
          <w:color w:val="000000"/>
        </w:rPr>
        <w:drawing>
          <wp:inline distT="0" distB="0" distL="0" distR="0" wp14:anchorId="7A542E26" wp14:editId="0A7B6610">
            <wp:extent cx="3956338" cy="5958644"/>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3956338" cy="5958644"/>
                    </a:xfrm>
                    <a:prstGeom prst="rect">
                      <a:avLst/>
                    </a:prstGeom>
                    <a:ln/>
                  </pic:spPr>
                </pic:pic>
              </a:graphicData>
            </a:graphic>
          </wp:inline>
        </w:drawing>
      </w:r>
    </w:p>
    <w:p w14:paraId="00000052" w14:textId="77777777" w:rsidR="00374B15" w:rsidRDefault="00000000">
      <w:pPr>
        <w:pBdr>
          <w:top w:val="nil"/>
          <w:left w:val="nil"/>
          <w:bottom w:val="nil"/>
          <w:right w:val="nil"/>
          <w:between w:val="nil"/>
        </w:pBdr>
        <w:spacing w:after="0"/>
        <w:jc w:val="center"/>
        <w:rPr>
          <w:rFonts w:ascii="Calibri" w:hAnsi="Calibri"/>
          <w:b/>
          <w:smallCaps/>
          <w:color w:val="FF0000"/>
        </w:rPr>
      </w:pPr>
      <w:r>
        <w:rPr>
          <w:rFonts w:ascii="Calibri" w:hAnsi="Calibri"/>
          <w:b/>
          <w:smallCaps/>
          <w:color w:val="FF0000"/>
        </w:rPr>
        <w:t xml:space="preserve">Figure 6 </w:t>
      </w:r>
      <w:sdt>
        <w:sdtPr>
          <w:tag w:val="goog_rdk_46"/>
          <w:id w:val="61987574"/>
        </w:sdtPr>
        <w:sdtContent>
          <w:ins w:id="44" w:author="Frazier Stevenson" w:date="2022-09-14T11:47:00Z">
            <w:r>
              <w:rPr>
                <w:rFonts w:ascii="Calibri" w:hAnsi="Calibri"/>
                <w:b/>
                <w:smallCaps/>
                <w:color w:val="FF0000"/>
              </w:rPr>
              <w:t>Left C</w:t>
            </w:r>
          </w:ins>
        </w:sdtContent>
      </w:sdt>
      <w:sdt>
        <w:sdtPr>
          <w:tag w:val="goog_rdk_47"/>
          <w:id w:val="-2127764433"/>
        </w:sdtPr>
        <w:sdtContent>
          <w:del w:id="45" w:author="Frazier Stevenson" w:date="2022-09-14T11:47:00Z">
            <w:r>
              <w:rPr>
                <w:rFonts w:ascii="Calibri" w:hAnsi="Calibri"/>
                <w:b/>
                <w:smallCaps/>
                <w:color w:val="FF0000"/>
              </w:rPr>
              <w:delText>C</w:delText>
            </w:r>
          </w:del>
        </w:sdtContent>
      </w:sdt>
      <w:r>
        <w:rPr>
          <w:rFonts w:ascii="Calibri" w:hAnsi="Calibri"/>
          <w:b/>
          <w:smallCaps/>
          <w:color w:val="FF0000"/>
        </w:rPr>
        <w:t>ongenital diaphragmatic hernia</w:t>
      </w:r>
    </w:p>
    <w:p w14:paraId="00000053" w14:textId="77777777" w:rsidR="00374B15" w:rsidRDefault="00000000">
      <w:pPr>
        <w:pBdr>
          <w:top w:val="nil"/>
          <w:left w:val="nil"/>
          <w:bottom w:val="nil"/>
          <w:right w:val="nil"/>
          <w:between w:val="nil"/>
        </w:pBdr>
        <w:spacing w:after="360"/>
        <w:jc w:val="center"/>
        <w:rPr>
          <w:rFonts w:ascii="Calibri" w:hAnsi="Calibri"/>
          <w:color w:val="000000"/>
          <w:sz w:val="20"/>
          <w:szCs w:val="20"/>
        </w:rPr>
      </w:pPr>
      <w:r>
        <w:rPr>
          <w:rFonts w:ascii="Calibri" w:hAnsi="Calibri"/>
          <w:color w:val="000000"/>
          <w:sz w:val="20"/>
          <w:szCs w:val="20"/>
        </w:rPr>
        <w:t>183198</w:t>
      </w:r>
    </w:p>
    <w:p w14:paraId="00000054" w14:textId="77777777" w:rsidR="00374B15" w:rsidRDefault="00000000">
      <w:pPr>
        <w:pBdr>
          <w:top w:val="nil"/>
          <w:left w:val="nil"/>
          <w:bottom w:val="nil"/>
          <w:right w:val="nil"/>
          <w:between w:val="nil"/>
        </w:pBdr>
        <w:spacing w:before="120" w:after="240"/>
        <w:rPr>
          <w:rFonts w:ascii="Calibri" w:hAnsi="Calibri"/>
          <w:color w:val="000000"/>
        </w:rPr>
      </w:pPr>
      <w:r>
        <w:rPr>
          <w:rFonts w:ascii="Calibri" w:hAnsi="Calibri"/>
          <w:color w:val="000000"/>
        </w:rPr>
        <w:t>CDH occurs in 1 in 2500 births. Unlike TEFs, most CDHs are isolated; as many as 30% are associated with other congenital anomalies.</w:t>
      </w:r>
    </w:p>
    <w:p w14:paraId="00000055" w14:textId="77777777" w:rsidR="00374B15" w:rsidRDefault="00000000">
      <w:pPr>
        <w:pBdr>
          <w:top w:val="nil"/>
          <w:left w:val="nil"/>
          <w:bottom w:val="nil"/>
          <w:right w:val="nil"/>
          <w:between w:val="nil"/>
        </w:pBdr>
        <w:spacing w:before="360" w:after="240"/>
        <w:rPr>
          <w:rFonts w:ascii="Calibri" w:hAnsi="Calibri"/>
          <w:b/>
          <w:color w:val="000000"/>
        </w:rPr>
      </w:pPr>
      <w:r>
        <w:rPr>
          <w:rFonts w:ascii="Calibri" w:hAnsi="Calibri"/>
          <w:b/>
          <w:color w:val="000000"/>
        </w:rPr>
        <w:t>Clinical Presentation</w:t>
      </w:r>
    </w:p>
    <w:p w14:paraId="00000056" w14:textId="77777777" w:rsidR="00374B15" w:rsidRDefault="00000000">
      <w:pPr>
        <w:pBdr>
          <w:top w:val="nil"/>
          <w:left w:val="nil"/>
          <w:bottom w:val="nil"/>
          <w:right w:val="nil"/>
          <w:between w:val="nil"/>
        </w:pBdr>
        <w:spacing w:before="120" w:after="240"/>
        <w:rPr>
          <w:rFonts w:ascii="Calibri" w:hAnsi="Calibri"/>
          <w:color w:val="000000"/>
        </w:rPr>
      </w:pPr>
      <w:r>
        <w:rPr>
          <w:rFonts w:ascii="Calibri" w:hAnsi="Calibri"/>
          <w:color w:val="000000"/>
        </w:rPr>
        <w:t xml:space="preserve">Approximately half of CDHs </w:t>
      </w:r>
      <w:proofErr w:type="gramStart"/>
      <w:r>
        <w:rPr>
          <w:rFonts w:ascii="Calibri" w:hAnsi="Calibri"/>
          <w:color w:val="000000"/>
        </w:rPr>
        <w:t>are</w:t>
      </w:r>
      <w:proofErr w:type="gramEnd"/>
      <w:r>
        <w:rPr>
          <w:rFonts w:ascii="Calibri" w:hAnsi="Calibri"/>
          <w:color w:val="000000"/>
        </w:rPr>
        <w:t xml:space="preserve"> detected on prenatal ultrasound by 24 weeks’ gestation. This implies that herniation occurs during a critical period of lung development, which </w:t>
      </w:r>
      <w:r>
        <w:rPr>
          <w:rFonts w:ascii="Calibri" w:hAnsi="Calibri"/>
          <w:color w:val="000000"/>
        </w:rPr>
        <w:lastRenderedPageBreak/>
        <w:t xml:space="preserve">leads to increased lung compression and a high risk of pulmonary hypoplasia (see </w:t>
      </w:r>
      <w:r>
        <w:rPr>
          <w:rFonts w:ascii="Calibri" w:hAnsi="Calibri"/>
          <w:color w:val="FF0000"/>
        </w:rPr>
        <w:t>Figure 4</w:t>
      </w:r>
      <w:r>
        <w:rPr>
          <w:rFonts w:ascii="Calibri" w:hAnsi="Calibri"/>
          <w:color w:val="000000"/>
        </w:rPr>
        <w:t xml:space="preserve">). </w:t>
      </w:r>
    </w:p>
    <w:p w14:paraId="00000057" w14:textId="77777777" w:rsidR="00374B15" w:rsidRDefault="00000000">
      <w:pPr>
        <w:pBdr>
          <w:top w:val="nil"/>
          <w:left w:val="nil"/>
          <w:bottom w:val="nil"/>
          <w:right w:val="nil"/>
          <w:between w:val="nil"/>
        </w:pBdr>
        <w:spacing w:before="120" w:after="240"/>
        <w:rPr>
          <w:rFonts w:ascii="Calibri" w:hAnsi="Calibri"/>
          <w:color w:val="000000"/>
        </w:rPr>
      </w:pPr>
      <w:sdt>
        <w:sdtPr>
          <w:tag w:val="goog_rdk_49"/>
          <w:id w:val="1464846702"/>
        </w:sdtPr>
        <w:sdtContent>
          <w:ins w:id="46" w:author="Frazier Stevenson" w:date="2022-09-14T11:48:00Z">
            <w:r>
              <w:rPr>
                <w:rFonts w:ascii="Calibri" w:hAnsi="Calibri"/>
                <w:color w:val="000000"/>
              </w:rPr>
              <w:t>CDH</w:t>
            </w:r>
          </w:ins>
        </w:sdtContent>
      </w:sdt>
      <w:sdt>
        <w:sdtPr>
          <w:tag w:val="goog_rdk_50"/>
          <w:id w:val="-347249813"/>
        </w:sdtPr>
        <w:sdtContent>
          <w:del w:id="47" w:author="Frazier Stevenson" w:date="2022-09-14T11:48:00Z">
            <w:r>
              <w:rPr>
                <w:rFonts w:ascii="Calibri" w:hAnsi="Calibri"/>
                <w:color w:val="000000"/>
              </w:rPr>
              <w:delText>This</w:delText>
            </w:r>
          </w:del>
        </w:sdtContent>
      </w:sdt>
      <w:r>
        <w:rPr>
          <w:rFonts w:ascii="Calibri" w:hAnsi="Calibri"/>
          <w:color w:val="000000"/>
        </w:rPr>
        <w:t xml:space="preserve"> often leads to </w:t>
      </w:r>
      <w:r>
        <w:rPr>
          <w:rFonts w:ascii="Calibri" w:hAnsi="Calibri"/>
          <w:b/>
          <w:color w:val="000000"/>
        </w:rPr>
        <w:t>respiratory distress</w:t>
      </w:r>
      <w:r>
        <w:rPr>
          <w:rFonts w:ascii="Calibri" w:hAnsi="Calibri"/>
          <w:color w:val="000000"/>
        </w:rPr>
        <w:t xml:space="preserve"> at birth. The degree of respiratory distress (and hypoplasia) is dependent on the degree of herniation, which determines the severity of lung hypoplasia. </w:t>
      </w:r>
    </w:p>
    <w:p w14:paraId="00000058" w14:textId="77777777" w:rsidR="00374B15" w:rsidRDefault="00000000">
      <w:pPr>
        <w:pBdr>
          <w:top w:val="nil"/>
          <w:left w:val="nil"/>
          <w:bottom w:val="nil"/>
          <w:right w:val="nil"/>
          <w:between w:val="nil"/>
        </w:pBdr>
        <w:spacing w:before="120" w:after="240"/>
        <w:rPr>
          <w:rFonts w:ascii="Calibri" w:hAnsi="Calibri"/>
          <w:b/>
          <w:color w:val="000000"/>
        </w:rPr>
      </w:pPr>
      <w:r>
        <w:rPr>
          <w:rFonts w:ascii="Calibri" w:hAnsi="Calibri"/>
          <w:b/>
          <w:color w:val="000000"/>
        </w:rPr>
        <w:t xml:space="preserve">Diagnosis </w:t>
      </w:r>
    </w:p>
    <w:p w14:paraId="00000059" w14:textId="77777777" w:rsidR="00374B15" w:rsidRDefault="00000000">
      <w:pPr>
        <w:pBdr>
          <w:top w:val="nil"/>
          <w:left w:val="nil"/>
          <w:bottom w:val="nil"/>
          <w:right w:val="nil"/>
          <w:between w:val="nil"/>
        </w:pBdr>
        <w:spacing w:before="120" w:after="240"/>
        <w:rPr>
          <w:rFonts w:ascii="Calibri" w:hAnsi="Calibri"/>
          <w:color w:val="000000"/>
        </w:rPr>
      </w:pPr>
      <w:r>
        <w:rPr>
          <w:rFonts w:ascii="Calibri" w:hAnsi="Calibri"/>
          <w:color w:val="000000"/>
        </w:rPr>
        <w:t>On physical exam, infants with severe CDH will typically have a scaphoid, or sunken and hollow, abdomen because the intestines have protruded into the thorax. They will also have a barrel-shaped chest due to the intestinal protrusion. Bowel sounds may be heard on auscultation of the chest.</w:t>
      </w:r>
    </w:p>
    <w:p w14:paraId="0000005A" w14:textId="77777777" w:rsidR="00374B15" w:rsidRDefault="00000000">
      <w:pPr>
        <w:pBdr>
          <w:top w:val="nil"/>
          <w:left w:val="nil"/>
          <w:bottom w:val="nil"/>
          <w:right w:val="nil"/>
          <w:between w:val="nil"/>
        </w:pBdr>
        <w:spacing w:before="120" w:after="240"/>
        <w:rPr>
          <w:rFonts w:ascii="Calibri" w:hAnsi="Calibri"/>
          <w:color w:val="000000"/>
        </w:rPr>
      </w:pPr>
      <w:r>
        <w:rPr>
          <w:rFonts w:ascii="Calibri" w:hAnsi="Calibri"/>
          <w:color w:val="000000"/>
        </w:rPr>
        <w:t xml:space="preserve">A chest X-ray will usually show the herniation (see </w:t>
      </w:r>
      <w:r>
        <w:rPr>
          <w:rFonts w:ascii="Calibri" w:hAnsi="Calibri"/>
          <w:color w:val="FF0000"/>
        </w:rPr>
        <w:t>Figure 6</w:t>
      </w:r>
      <w:r>
        <w:rPr>
          <w:rFonts w:ascii="Calibri" w:hAnsi="Calibri"/>
          <w:color w:val="000000"/>
        </w:rPr>
        <w:t xml:space="preserve">). </w:t>
      </w:r>
    </w:p>
    <w:p w14:paraId="0000005B" w14:textId="77777777" w:rsidR="00374B15" w:rsidRDefault="00000000">
      <w:pPr>
        <w:pBdr>
          <w:top w:val="nil"/>
          <w:left w:val="nil"/>
          <w:bottom w:val="nil"/>
          <w:right w:val="nil"/>
          <w:between w:val="nil"/>
        </w:pBdr>
        <w:spacing w:before="360" w:after="240"/>
        <w:rPr>
          <w:rFonts w:ascii="Calibri" w:hAnsi="Calibri"/>
          <w:b/>
          <w:color w:val="000000"/>
        </w:rPr>
      </w:pPr>
      <w:r>
        <w:rPr>
          <w:rFonts w:ascii="Calibri" w:hAnsi="Calibri"/>
          <w:b/>
          <w:color w:val="000000"/>
        </w:rPr>
        <w:t>Management</w:t>
      </w:r>
    </w:p>
    <w:sdt>
      <w:sdtPr>
        <w:tag w:val="goog_rdk_53"/>
        <w:id w:val="-1290890888"/>
      </w:sdtPr>
      <w:sdtContent>
        <w:p w14:paraId="0000005C" w14:textId="77777777" w:rsidR="00374B15" w:rsidRDefault="00000000">
          <w:pPr>
            <w:pBdr>
              <w:top w:val="nil"/>
              <w:left w:val="nil"/>
              <w:bottom w:val="nil"/>
              <w:right w:val="nil"/>
              <w:between w:val="nil"/>
            </w:pBdr>
            <w:spacing w:before="120" w:after="240"/>
            <w:rPr>
              <w:del w:id="48" w:author="Frazier Stevenson" w:date="2022-09-14T11:49:00Z"/>
              <w:rFonts w:ascii="Calibri" w:hAnsi="Calibri"/>
              <w:color w:val="000000"/>
            </w:rPr>
          </w:pPr>
          <w:r>
            <w:rPr>
              <w:rFonts w:ascii="Calibri" w:hAnsi="Calibri"/>
              <w:color w:val="000000"/>
            </w:rPr>
            <w:t xml:space="preserve">Acutely after birth, there is a high risk of pulmonary hypertension and respiratory failure, making oxygenation of the blood very difficult. Therefore, management of CDH usually involves immediate </w:t>
          </w:r>
          <w:r>
            <w:rPr>
              <w:rFonts w:ascii="Calibri" w:hAnsi="Calibri"/>
              <w:b/>
              <w:color w:val="000000"/>
            </w:rPr>
            <w:t>intubation with mechanical ventilation</w:t>
          </w:r>
          <w:r>
            <w:rPr>
              <w:rFonts w:ascii="Calibri" w:hAnsi="Calibri"/>
              <w:color w:val="000000"/>
            </w:rPr>
            <w:t xml:space="preserve">, placement of an OG tube, and </w:t>
          </w:r>
          <w:r>
            <w:rPr>
              <w:rFonts w:ascii="Calibri" w:hAnsi="Calibri"/>
              <w:b/>
              <w:color w:val="000000"/>
            </w:rPr>
            <w:t>urgent surgery</w:t>
          </w:r>
          <w:r>
            <w:rPr>
              <w:rFonts w:ascii="Calibri" w:hAnsi="Calibri"/>
              <w:color w:val="000000"/>
            </w:rPr>
            <w:t xml:space="preserve"> to correct the defect.</w:t>
          </w:r>
          <w:sdt>
            <w:sdtPr>
              <w:tag w:val="goog_rdk_51"/>
              <w:id w:val="1333800250"/>
            </w:sdtPr>
            <w:sdtContent>
              <w:ins w:id="49" w:author="Frazier Stevenson" w:date="2022-09-14T11:49:00Z">
                <w:r>
                  <w:rPr>
                    <w:rFonts w:ascii="Calibri" w:hAnsi="Calibri"/>
                    <w:color w:val="000000"/>
                  </w:rPr>
                  <w:t xml:space="preserve"> </w:t>
                </w:r>
              </w:ins>
            </w:sdtContent>
          </w:sdt>
          <w:sdt>
            <w:sdtPr>
              <w:tag w:val="goog_rdk_52"/>
              <w:id w:val="1316920505"/>
            </w:sdtPr>
            <w:sdtContent/>
          </w:sdt>
        </w:p>
      </w:sdtContent>
    </w:sdt>
    <w:sdt>
      <w:sdtPr>
        <w:tag w:val="goog_rdk_57"/>
        <w:id w:val="-725909324"/>
      </w:sdtPr>
      <w:sdtContent>
        <w:p w14:paraId="0000005D" w14:textId="77777777" w:rsidR="00374B15" w:rsidRDefault="00000000">
          <w:pPr>
            <w:pBdr>
              <w:top w:val="nil"/>
              <w:left w:val="nil"/>
              <w:bottom w:val="nil"/>
              <w:right w:val="nil"/>
              <w:between w:val="nil"/>
            </w:pBdr>
            <w:spacing w:before="120" w:after="240"/>
            <w:rPr>
              <w:ins w:id="50" w:author="Frazier Stevenson" w:date="2022-09-14T11:49:00Z"/>
              <w:rFonts w:ascii="Calibri" w:hAnsi="Calibri"/>
              <w:color w:val="000000"/>
            </w:rPr>
          </w:pPr>
          <w:sdt>
            <w:sdtPr>
              <w:tag w:val="goog_rdk_55"/>
              <w:id w:val="-87008706"/>
            </w:sdtPr>
            <w:sdtContent>
              <w:del w:id="51" w:author="Frazier Stevenson" w:date="2022-09-14T11:49:00Z">
                <w:r>
                  <w:rPr>
                    <w:rFonts w:ascii="Calibri" w:hAnsi="Calibri"/>
                    <w:color w:val="000000"/>
                  </w:rPr>
                  <w:delText xml:space="preserve">At large academic medical centers, very high (&gt; 80%) survival rates have been reported with surgery. </w:delText>
                </w:r>
              </w:del>
            </w:sdtContent>
          </w:sdt>
          <w:r>
            <w:rPr>
              <w:rFonts w:ascii="Calibri" w:hAnsi="Calibri"/>
              <w:color w:val="000000"/>
            </w:rPr>
            <w:t>Afterwards, infants and children are at greater risk of lung infection, obstructive lung disease, gastrointestinal reflux disease, and recurrent diaphragmatic hernia later in childhood.</w:t>
          </w:r>
          <w:sdt>
            <w:sdtPr>
              <w:tag w:val="goog_rdk_56"/>
              <w:id w:val="1348599217"/>
            </w:sdtPr>
            <w:sdtContent/>
          </w:sdt>
        </w:p>
      </w:sdtContent>
    </w:sdt>
    <w:p w14:paraId="0000005E" w14:textId="77777777" w:rsidR="00374B15" w:rsidRDefault="00000000">
      <w:pPr>
        <w:pBdr>
          <w:top w:val="nil"/>
          <w:left w:val="nil"/>
          <w:bottom w:val="nil"/>
          <w:right w:val="nil"/>
          <w:between w:val="nil"/>
        </w:pBdr>
        <w:spacing w:before="120" w:after="240"/>
        <w:rPr>
          <w:rFonts w:ascii="Calibri" w:hAnsi="Calibri"/>
          <w:color w:val="000000"/>
        </w:rPr>
      </w:pPr>
      <w:sdt>
        <w:sdtPr>
          <w:tag w:val="goog_rdk_59"/>
          <w:id w:val="751781490"/>
        </w:sdtPr>
        <w:sdtContent>
          <w:ins w:id="52" w:author="Frazier Stevenson" w:date="2022-09-14T11:49:00Z">
            <w:r>
              <w:rPr>
                <w:rFonts w:ascii="Calibri" w:hAnsi="Calibri"/>
                <w:color w:val="000000"/>
              </w:rPr>
              <w:t xml:space="preserve">At large academic medical centers, </w:t>
            </w:r>
          </w:ins>
          <w:customXmlInsRangeStart w:id="53" w:author="Frazier Stevenson" w:date="2022-09-14T11:49:00Z"/>
          <w:sdt>
            <w:sdtPr>
              <w:tag w:val="goog_rdk_60"/>
              <w:id w:val="-927570200"/>
            </w:sdtPr>
            <w:sdtContent>
              <w:customXmlInsRangeEnd w:id="53"/>
              <w:ins w:id="54" w:author="Frazier Stevenson" w:date="2022-09-14T11:49:00Z">
                <w:del w:id="55" w:author="Frazier Stevenson" w:date="2022-09-14T11:49:00Z">
                  <w:r>
                    <w:rPr>
                      <w:rFonts w:ascii="Calibri" w:hAnsi="Calibri"/>
                      <w:color w:val="000000"/>
                    </w:rPr>
                    <w:delText>very high (&gt; 80%) s</w:delText>
                  </w:r>
                </w:del>
              </w:ins>
              <w:customXmlInsRangeStart w:id="56" w:author="Frazier Stevenson" w:date="2022-09-14T11:49:00Z"/>
            </w:sdtContent>
          </w:sdt>
          <w:customXmlInsRangeEnd w:id="56"/>
        </w:sdtContent>
      </w:sdt>
      <w:sdt>
        <w:sdtPr>
          <w:tag w:val="goog_rdk_61"/>
          <w:id w:val="-611121560"/>
        </w:sdtPr>
        <w:sdtContent>
          <w:ins w:id="57" w:author="Frazier Stevenson" w:date="2022-09-14T11:49:00Z">
            <w:r>
              <w:rPr>
                <w:rFonts w:ascii="Calibri" w:hAnsi="Calibri"/>
                <w:color w:val="000000"/>
              </w:rPr>
              <w:t>s</w:t>
            </w:r>
          </w:ins>
        </w:sdtContent>
      </w:sdt>
      <w:sdt>
        <w:sdtPr>
          <w:tag w:val="goog_rdk_62"/>
          <w:id w:val="166131101"/>
        </w:sdtPr>
        <w:sdtContent>
          <w:ins w:id="58" w:author="Frazier Stevenson" w:date="2022-09-14T11:49:00Z">
            <w:r>
              <w:rPr>
                <w:rFonts w:ascii="Calibri" w:hAnsi="Calibri"/>
                <w:color w:val="000000"/>
              </w:rPr>
              <w:t>urvival rates</w:t>
            </w:r>
          </w:ins>
        </w:sdtContent>
      </w:sdt>
      <w:sdt>
        <w:sdtPr>
          <w:tag w:val="goog_rdk_63"/>
          <w:id w:val="-132099575"/>
        </w:sdtPr>
        <w:sdtContent>
          <w:ins w:id="59" w:author="Frazier Stevenson" w:date="2022-09-14T11:49:00Z">
            <w:r>
              <w:rPr>
                <w:rFonts w:ascii="Calibri" w:hAnsi="Calibri"/>
                <w:color w:val="000000"/>
              </w:rPr>
              <w:t xml:space="preserve"> of &gt;80%</w:t>
            </w:r>
          </w:ins>
        </w:sdtContent>
      </w:sdt>
      <w:sdt>
        <w:sdtPr>
          <w:tag w:val="goog_rdk_64"/>
          <w:id w:val="1707983822"/>
        </w:sdtPr>
        <w:sdtContent>
          <w:ins w:id="60" w:author="Frazier Stevenson" w:date="2022-09-14T11:49:00Z">
            <w:r>
              <w:rPr>
                <w:rFonts w:ascii="Calibri" w:hAnsi="Calibri"/>
                <w:color w:val="000000"/>
              </w:rPr>
              <w:t xml:space="preserve"> have been reported with surgery.</w:t>
            </w:r>
          </w:ins>
        </w:sdtContent>
      </w:sdt>
    </w:p>
    <w:p w14:paraId="0000005F" w14:textId="77777777" w:rsidR="00374B15" w:rsidRDefault="00000000">
      <w:pPr>
        <w:pBdr>
          <w:top w:val="single" w:sz="4" w:space="10" w:color="5B9BD5"/>
          <w:left w:val="nil"/>
          <w:bottom w:val="single" w:sz="4" w:space="0" w:color="5B9BD5"/>
          <w:right w:val="nil"/>
          <w:between w:val="nil"/>
        </w:pBdr>
        <w:spacing w:before="480" w:after="480"/>
        <w:ind w:left="864" w:right="864"/>
        <w:rPr>
          <w:rFonts w:ascii="Calibri" w:hAnsi="Calibri"/>
          <w:color w:val="2E75B5"/>
        </w:rPr>
      </w:pPr>
      <w:r>
        <w:rPr>
          <w:rFonts w:ascii="Calibri" w:hAnsi="Calibri"/>
          <w:color w:val="2E75B5"/>
        </w:rPr>
        <w:t>Q:  What are typical physical findings in an infant with severe CDH?</w:t>
      </w:r>
    </w:p>
    <w:p w14:paraId="00000060" w14:textId="77777777" w:rsidR="00374B15" w:rsidRDefault="00000000">
      <w:pPr>
        <w:pBdr>
          <w:top w:val="single" w:sz="4" w:space="10" w:color="5B9BD5"/>
          <w:left w:val="nil"/>
          <w:bottom w:val="single" w:sz="4" w:space="0" w:color="5B9BD5"/>
          <w:right w:val="nil"/>
          <w:between w:val="nil"/>
        </w:pBdr>
        <w:spacing w:before="480" w:after="480"/>
        <w:ind w:left="864" w:right="864"/>
        <w:rPr>
          <w:rFonts w:ascii="Calibri" w:hAnsi="Calibri"/>
          <w:color w:val="2E75B5"/>
        </w:rPr>
      </w:pPr>
      <w:r>
        <w:rPr>
          <w:rFonts w:ascii="Calibri" w:hAnsi="Calibri"/>
          <w:color w:val="2E75B5"/>
        </w:rPr>
        <w:t>A:  The physical examination of infants with severe CDH will show a scaphoid, or sunken and hollow, abdomen and a barrel-shaped chest, along with some degree of respiratory distress.</w:t>
      </w:r>
    </w:p>
    <w:p w14:paraId="00000061" w14:textId="77777777" w:rsidR="00374B15" w:rsidRDefault="00000000">
      <w:pPr>
        <w:pBdr>
          <w:top w:val="single" w:sz="4" w:space="1" w:color="000000"/>
          <w:left w:val="single" w:sz="4" w:space="4" w:color="000000"/>
          <w:bottom w:val="single" w:sz="4" w:space="1" w:color="000000"/>
          <w:right w:val="single" w:sz="4" w:space="4" w:color="000000"/>
          <w:between w:val="nil"/>
        </w:pBdr>
        <w:shd w:val="clear" w:color="auto" w:fill="FBE5D5"/>
        <w:spacing w:before="360" w:after="360"/>
        <w:rPr>
          <w:rFonts w:ascii="Calibri" w:hAnsi="Calibri"/>
          <w:color w:val="000000"/>
        </w:rPr>
      </w:pPr>
      <w:r>
        <w:rPr>
          <w:rFonts w:ascii="Calibri" w:hAnsi="Calibri"/>
          <w:color w:val="000000"/>
        </w:rPr>
        <w:t xml:space="preserve">Thinking back to AD, what is wrong with her, and what should be done now? </w:t>
      </w:r>
    </w:p>
    <w:p w14:paraId="00000062" w14:textId="77777777" w:rsidR="00374B15" w:rsidRDefault="00000000">
      <w:pPr>
        <w:pBdr>
          <w:top w:val="single" w:sz="4" w:space="1" w:color="000000"/>
          <w:left w:val="single" w:sz="4" w:space="4" w:color="000000"/>
          <w:bottom w:val="single" w:sz="4" w:space="1" w:color="000000"/>
          <w:right w:val="single" w:sz="4" w:space="4" w:color="000000"/>
          <w:between w:val="nil"/>
        </w:pBdr>
        <w:shd w:val="clear" w:color="auto" w:fill="FBE5D5"/>
        <w:spacing w:before="360" w:after="360"/>
        <w:rPr>
          <w:rFonts w:ascii="Calibri" w:hAnsi="Calibri"/>
          <w:color w:val="000000"/>
        </w:rPr>
      </w:pPr>
      <w:r>
        <w:rPr>
          <w:rFonts w:ascii="Calibri" w:hAnsi="Calibri"/>
          <w:color w:val="000000"/>
        </w:rPr>
        <w:t>Based on the respiratory distress and bowel sounds in the thorax, you suspect a congenital diaphragmatic hernia. This is confirmed after you get a stat chest X ray. Because AD is in distress, she is intubated endotracheally and ventilated. To the relief of her family, emergent surgery corrects the hernia. You tell her family that AD’s prognosis is now excellent, but she may have increased risk of lung infections in the future.</w:t>
      </w:r>
    </w:p>
    <w:p w14:paraId="00000063" w14:textId="77777777" w:rsidR="00374B15" w:rsidRDefault="00000000">
      <w:pPr>
        <w:keepNext/>
        <w:keepLines/>
        <w:pBdr>
          <w:top w:val="nil"/>
          <w:left w:val="nil"/>
          <w:bottom w:val="nil"/>
          <w:right w:val="nil"/>
          <w:between w:val="nil"/>
        </w:pBdr>
        <w:spacing w:before="360" w:after="240"/>
        <w:rPr>
          <w:rFonts w:ascii="Calibri" w:hAnsi="Calibri"/>
          <w:b/>
          <w:color w:val="000000"/>
          <w:sz w:val="28"/>
          <w:szCs w:val="28"/>
        </w:rPr>
      </w:pPr>
      <w:r>
        <w:rPr>
          <w:rFonts w:ascii="Calibri" w:hAnsi="Calibri"/>
          <w:b/>
          <w:color w:val="000000"/>
          <w:sz w:val="28"/>
          <w:szCs w:val="28"/>
        </w:rPr>
        <w:lastRenderedPageBreak/>
        <w:t>Summary</w:t>
      </w:r>
    </w:p>
    <w:p w14:paraId="103D9F7A" w14:textId="77777777" w:rsidR="004F78B0" w:rsidRPr="003B6AF4" w:rsidRDefault="004F78B0" w:rsidP="004F78B0">
      <w:pPr>
        <w:pStyle w:val="Heading20"/>
      </w:pPr>
      <w:r>
        <w:t>Header for learning objective 1</w:t>
      </w:r>
    </w:p>
    <w:p w14:paraId="0ED918D8" w14:textId="77777777" w:rsidR="00301461" w:rsidRPr="004F0D72" w:rsidRDefault="00301461" w:rsidP="00301461">
      <w:pPr>
        <w:pStyle w:val="BulletList"/>
        <w:numPr>
          <w:ilvl w:val="0"/>
          <w:numId w:val="10"/>
        </w:numPr>
        <w:spacing w:line="259" w:lineRule="auto"/>
      </w:pPr>
      <w:r w:rsidRPr="004F0D72">
        <w:t>Summary point 1</w:t>
      </w:r>
    </w:p>
    <w:p w14:paraId="71C6437F" w14:textId="77777777" w:rsidR="004F78B0" w:rsidRPr="004F0D72" w:rsidRDefault="004F78B0" w:rsidP="004F78B0">
      <w:pPr>
        <w:pStyle w:val="BulletList"/>
        <w:numPr>
          <w:ilvl w:val="0"/>
          <w:numId w:val="10"/>
        </w:numPr>
        <w:spacing w:line="259" w:lineRule="auto"/>
      </w:pPr>
      <w:r w:rsidRPr="004F0D72">
        <w:t>Summary point 2</w:t>
      </w:r>
    </w:p>
    <w:p w14:paraId="5E1866AE" w14:textId="77777777" w:rsidR="004F78B0" w:rsidRPr="004F0D72" w:rsidRDefault="004F78B0" w:rsidP="004F78B0">
      <w:pPr>
        <w:pStyle w:val="BulletList"/>
        <w:numPr>
          <w:ilvl w:val="0"/>
          <w:numId w:val="10"/>
        </w:numPr>
        <w:spacing w:line="259" w:lineRule="auto"/>
      </w:pPr>
      <w:r w:rsidRPr="004F0D72">
        <w:t xml:space="preserve">Summary point… </w:t>
      </w:r>
    </w:p>
    <w:p w14:paraId="692811AD" w14:textId="77777777" w:rsidR="004F78B0" w:rsidRDefault="004F78B0" w:rsidP="004F78B0">
      <w:pPr>
        <w:pStyle w:val="BulletList"/>
        <w:tabs>
          <w:tab w:val="clear" w:pos="720"/>
        </w:tabs>
        <w:spacing w:after="0"/>
        <w:ind w:firstLine="0"/>
      </w:pPr>
    </w:p>
    <w:p w14:paraId="413B0C57" w14:textId="77777777" w:rsidR="004F78B0" w:rsidRPr="005332A5" w:rsidRDefault="004F78B0" w:rsidP="004F78B0">
      <w:pPr>
        <w:pStyle w:val="Heading20"/>
      </w:pPr>
      <w:r w:rsidRPr="005332A5">
        <w:t xml:space="preserve">Header for learning objective </w:t>
      </w:r>
      <w:r>
        <w:t>2</w:t>
      </w:r>
    </w:p>
    <w:p w14:paraId="11552E10" w14:textId="77777777" w:rsidR="004F78B0" w:rsidRPr="003B6AF4" w:rsidRDefault="004F78B0" w:rsidP="004F78B0">
      <w:pPr>
        <w:pStyle w:val="BulletList"/>
        <w:tabs>
          <w:tab w:val="clear" w:pos="720"/>
        </w:tabs>
        <w:spacing w:after="0"/>
        <w:ind w:left="0" w:firstLine="0"/>
      </w:pPr>
    </w:p>
    <w:p w14:paraId="0000007A" w14:textId="77777777" w:rsidR="00374B15" w:rsidRDefault="00374B15">
      <w:pPr>
        <w:pBdr>
          <w:top w:val="nil"/>
          <w:left w:val="nil"/>
          <w:bottom w:val="nil"/>
          <w:right w:val="nil"/>
          <w:between w:val="nil"/>
        </w:pBdr>
        <w:spacing w:after="240"/>
        <w:ind w:left="360" w:hanging="360"/>
        <w:rPr>
          <w:rFonts w:ascii="Calibri" w:hAnsi="Calibri"/>
          <w:color w:val="000000"/>
        </w:rPr>
      </w:pPr>
    </w:p>
    <w:p w14:paraId="0000007B" w14:textId="77777777" w:rsidR="00374B15" w:rsidRDefault="00000000">
      <w:pPr>
        <w:pageBreakBefore/>
        <w:pBdr>
          <w:top w:val="nil"/>
          <w:left w:val="nil"/>
          <w:bottom w:val="nil"/>
          <w:right w:val="nil"/>
          <w:between w:val="nil"/>
        </w:pBdr>
        <w:rPr>
          <w:rFonts w:ascii="Calibri" w:hAnsi="Calibri"/>
          <w:b/>
          <w:color w:val="ED7D31"/>
          <w:sz w:val="28"/>
          <w:szCs w:val="28"/>
        </w:rPr>
      </w:pPr>
      <w:r>
        <w:rPr>
          <w:rFonts w:ascii="Calibri" w:hAnsi="Calibri"/>
          <w:b/>
          <w:color w:val="ED7D31"/>
          <w:sz w:val="28"/>
          <w:szCs w:val="28"/>
        </w:rPr>
        <w:lastRenderedPageBreak/>
        <w:t>Review Questions</w:t>
      </w:r>
    </w:p>
    <w:p w14:paraId="0000007C" w14:textId="77777777" w:rsidR="00374B15" w:rsidRDefault="00000000">
      <w:pPr>
        <w:pBdr>
          <w:top w:val="nil"/>
          <w:left w:val="nil"/>
          <w:bottom w:val="nil"/>
          <w:right w:val="nil"/>
          <w:between w:val="nil"/>
        </w:pBdr>
        <w:spacing w:after="80"/>
        <w:ind w:left="360" w:hanging="360"/>
        <w:rPr>
          <w:rFonts w:ascii="Calibri" w:hAnsi="Calibri"/>
          <w:color w:val="000000"/>
        </w:rPr>
      </w:pPr>
      <w:r>
        <w:rPr>
          <w:rFonts w:ascii="Calibri" w:hAnsi="Calibri"/>
          <w:color w:val="000000"/>
        </w:rPr>
        <w:t>1.</w:t>
      </w:r>
      <w:r>
        <w:rPr>
          <w:rFonts w:ascii="Calibri" w:hAnsi="Calibri"/>
          <w:color w:val="000000"/>
        </w:rPr>
        <w:tab/>
        <w:t>A neonate had polyhydramnios detected on prenatal ultrasound. At birth, he is cyanotic and drooling, has intercostal retractions, and has difficulty feeding. What is the most likely diagnosis?</w:t>
      </w:r>
    </w:p>
    <w:p w14:paraId="0000007D" w14:textId="77777777" w:rsidR="00374B15" w:rsidRDefault="00000000">
      <w:pPr>
        <w:numPr>
          <w:ilvl w:val="0"/>
          <w:numId w:val="2"/>
        </w:numPr>
        <w:pBdr>
          <w:top w:val="nil"/>
          <w:left w:val="nil"/>
          <w:bottom w:val="nil"/>
          <w:right w:val="nil"/>
          <w:between w:val="nil"/>
        </w:pBdr>
        <w:spacing w:after="0"/>
      </w:pPr>
      <w:r>
        <w:rPr>
          <w:rFonts w:ascii="Calibri" w:hAnsi="Calibri"/>
          <w:color w:val="000000"/>
        </w:rPr>
        <w:t>Bronchogenic cyst</w:t>
      </w:r>
    </w:p>
    <w:p w14:paraId="0000007E" w14:textId="77777777" w:rsidR="00374B15" w:rsidRDefault="00000000">
      <w:pPr>
        <w:numPr>
          <w:ilvl w:val="0"/>
          <w:numId w:val="2"/>
        </w:numPr>
        <w:pBdr>
          <w:top w:val="nil"/>
          <w:left w:val="nil"/>
          <w:bottom w:val="nil"/>
          <w:right w:val="nil"/>
          <w:between w:val="nil"/>
        </w:pBdr>
        <w:spacing w:after="0"/>
      </w:pPr>
      <w:r>
        <w:rPr>
          <w:rFonts w:ascii="Calibri" w:hAnsi="Calibri"/>
          <w:color w:val="000000"/>
        </w:rPr>
        <w:t>Congenital diaphragmatic hernia</w:t>
      </w:r>
    </w:p>
    <w:p w14:paraId="0000007F" w14:textId="77777777" w:rsidR="00374B15" w:rsidRDefault="00000000">
      <w:pPr>
        <w:numPr>
          <w:ilvl w:val="0"/>
          <w:numId w:val="2"/>
        </w:numPr>
        <w:pBdr>
          <w:top w:val="nil"/>
          <w:left w:val="nil"/>
          <w:bottom w:val="nil"/>
          <w:right w:val="nil"/>
          <w:between w:val="nil"/>
        </w:pBdr>
        <w:spacing w:after="0"/>
      </w:pPr>
      <w:sdt>
        <w:sdtPr>
          <w:tag w:val="goog_rdk_67"/>
          <w:id w:val="479115919"/>
        </w:sdtPr>
        <w:sdtContent>
          <w:ins w:id="61" w:author="Frazier Stevenson" w:date="2022-09-14T11:52:00Z">
            <w:r>
              <w:rPr>
                <w:rFonts w:ascii="Calibri" w:hAnsi="Calibri"/>
                <w:color w:val="000000"/>
              </w:rPr>
              <w:t>P</w:t>
            </w:r>
          </w:ins>
        </w:sdtContent>
      </w:sdt>
      <w:sdt>
        <w:sdtPr>
          <w:tag w:val="goog_rdk_68"/>
          <w:id w:val="1459604995"/>
        </w:sdtPr>
        <w:sdtContent>
          <w:del w:id="62" w:author="Frazier Stevenson" w:date="2022-09-14T11:52:00Z">
            <w:r>
              <w:rPr>
                <w:rFonts w:ascii="Calibri" w:hAnsi="Calibri"/>
                <w:color w:val="000000"/>
              </w:rPr>
              <w:delText>Intrinsic p</w:delText>
            </w:r>
          </w:del>
        </w:sdtContent>
      </w:sdt>
      <w:r>
        <w:rPr>
          <w:rFonts w:ascii="Calibri" w:hAnsi="Calibri"/>
          <w:color w:val="000000"/>
        </w:rPr>
        <w:t>ulmonary hypoplasia</w:t>
      </w:r>
    </w:p>
    <w:p w14:paraId="00000080" w14:textId="77777777" w:rsidR="00374B15" w:rsidRDefault="00000000">
      <w:pPr>
        <w:numPr>
          <w:ilvl w:val="0"/>
          <w:numId w:val="2"/>
        </w:numPr>
        <w:pBdr>
          <w:top w:val="nil"/>
          <w:left w:val="nil"/>
          <w:bottom w:val="nil"/>
          <w:right w:val="nil"/>
          <w:between w:val="nil"/>
        </w:pBdr>
        <w:spacing w:after="0"/>
      </w:pPr>
      <w:r>
        <w:rPr>
          <w:rFonts w:ascii="Calibri" w:hAnsi="Calibri"/>
          <w:color w:val="000000"/>
        </w:rPr>
        <w:t>Potter sequence</w:t>
      </w:r>
    </w:p>
    <w:p w14:paraId="00000081" w14:textId="77777777" w:rsidR="00374B15" w:rsidRDefault="00000000">
      <w:pPr>
        <w:numPr>
          <w:ilvl w:val="0"/>
          <w:numId w:val="2"/>
        </w:numPr>
        <w:pBdr>
          <w:top w:val="nil"/>
          <w:left w:val="nil"/>
          <w:bottom w:val="nil"/>
          <w:right w:val="nil"/>
          <w:between w:val="nil"/>
        </w:pBdr>
        <w:spacing w:after="240"/>
        <w:rPr>
          <w:rFonts w:ascii="Calibri" w:hAnsi="Calibri"/>
          <w:color w:val="000000"/>
          <w:highlight w:val="yellow"/>
        </w:rPr>
      </w:pPr>
      <w:r>
        <w:rPr>
          <w:rFonts w:ascii="Calibri" w:hAnsi="Calibri"/>
          <w:color w:val="000000"/>
          <w:highlight w:val="yellow"/>
        </w:rPr>
        <w:t>Tracheoesophageal fistula</w:t>
      </w:r>
    </w:p>
    <w:p w14:paraId="00000082" w14:textId="77777777" w:rsidR="00374B15" w:rsidRDefault="00000000">
      <w:pPr>
        <w:pBdr>
          <w:top w:val="nil"/>
          <w:left w:val="nil"/>
          <w:bottom w:val="nil"/>
          <w:right w:val="nil"/>
          <w:between w:val="nil"/>
        </w:pBdr>
        <w:spacing w:after="80"/>
        <w:ind w:left="360" w:hanging="360"/>
        <w:rPr>
          <w:rFonts w:ascii="Calibri" w:hAnsi="Calibri"/>
          <w:color w:val="000000"/>
        </w:rPr>
      </w:pPr>
      <w:r>
        <w:rPr>
          <w:rFonts w:ascii="Calibri" w:hAnsi="Calibri"/>
          <w:color w:val="000000"/>
        </w:rPr>
        <w:t>2.</w:t>
      </w:r>
      <w:r>
        <w:rPr>
          <w:rFonts w:ascii="Calibri" w:hAnsi="Calibri"/>
          <w:color w:val="000000"/>
        </w:rPr>
        <w:tab/>
        <w:t>Which of the following complications is most likely in a patient with congenital diaphragmatic hernia?</w:t>
      </w:r>
    </w:p>
    <w:p w14:paraId="00000083" w14:textId="77777777" w:rsidR="00374B15" w:rsidRDefault="00000000">
      <w:pPr>
        <w:numPr>
          <w:ilvl w:val="0"/>
          <w:numId w:val="4"/>
        </w:numPr>
        <w:pBdr>
          <w:top w:val="nil"/>
          <w:left w:val="nil"/>
          <w:bottom w:val="nil"/>
          <w:right w:val="nil"/>
          <w:between w:val="nil"/>
        </w:pBdr>
        <w:spacing w:after="0"/>
      </w:pPr>
      <w:r>
        <w:rPr>
          <w:rFonts w:ascii="Calibri" w:hAnsi="Calibri"/>
          <w:color w:val="000000"/>
        </w:rPr>
        <w:t>Bronchogenic cysts</w:t>
      </w:r>
    </w:p>
    <w:p w14:paraId="00000084" w14:textId="77777777" w:rsidR="00374B15" w:rsidRDefault="00000000">
      <w:pPr>
        <w:numPr>
          <w:ilvl w:val="0"/>
          <w:numId w:val="2"/>
        </w:numPr>
        <w:pBdr>
          <w:top w:val="nil"/>
          <w:left w:val="nil"/>
          <w:bottom w:val="nil"/>
          <w:right w:val="nil"/>
          <w:between w:val="nil"/>
        </w:pBdr>
        <w:spacing w:after="0"/>
      </w:pPr>
      <w:r>
        <w:rPr>
          <w:rFonts w:ascii="Calibri" w:hAnsi="Calibri"/>
          <w:color w:val="000000"/>
        </w:rPr>
        <w:t>Polyhydramnios</w:t>
      </w:r>
    </w:p>
    <w:p w14:paraId="00000085" w14:textId="77777777" w:rsidR="00374B15" w:rsidRDefault="00000000">
      <w:pPr>
        <w:numPr>
          <w:ilvl w:val="0"/>
          <w:numId w:val="2"/>
        </w:numPr>
        <w:pBdr>
          <w:top w:val="nil"/>
          <w:left w:val="nil"/>
          <w:bottom w:val="nil"/>
          <w:right w:val="nil"/>
          <w:between w:val="nil"/>
        </w:pBdr>
        <w:spacing w:after="0"/>
      </w:pPr>
      <w:r>
        <w:rPr>
          <w:rFonts w:ascii="Calibri" w:hAnsi="Calibri"/>
          <w:color w:val="000000"/>
          <w:highlight w:val="yellow"/>
        </w:rPr>
        <w:t>Pulmonary hypoplasia</w:t>
      </w:r>
    </w:p>
    <w:p w14:paraId="00000086" w14:textId="77777777" w:rsidR="00374B15" w:rsidRDefault="00000000">
      <w:pPr>
        <w:numPr>
          <w:ilvl w:val="0"/>
          <w:numId w:val="2"/>
        </w:numPr>
        <w:pBdr>
          <w:top w:val="nil"/>
          <w:left w:val="nil"/>
          <w:bottom w:val="nil"/>
          <w:right w:val="nil"/>
          <w:between w:val="nil"/>
        </w:pBdr>
        <w:spacing w:after="0"/>
      </w:pPr>
      <w:r>
        <w:rPr>
          <w:rFonts w:ascii="Calibri" w:hAnsi="Calibri"/>
          <w:color w:val="000000"/>
        </w:rPr>
        <w:t>Tracheal atresia</w:t>
      </w:r>
    </w:p>
    <w:p w14:paraId="00000087" w14:textId="77777777" w:rsidR="00374B15" w:rsidRDefault="00000000">
      <w:pPr>
        <w:numPr>
          <w:ilvl w:val="0"/>
          <w:numId w:val="2"/>
        </w:numPr>
        <w:pBdr>
          <w:top w:val="nil"/>
          <w:left w:val="nil"/>
          <w:bottom w:val="nil"/>
          <w:right w:val="nil"/>
          <w:between w:val="nil"/>
        </w:pBdr>
        <w:spacing w:after="240"/>
      </w:pPr>
      <w:r>
        <w:rPr>
          <w:rFonts w:ascii="Calibri" w:hAnsi="Calibri"/>
          <w:color w:val="000000"/>
        </w:rPr>
        <w:t>Tracheoesophageal fistula</w:t>
      </w:r>
    </w:p>
    <w:p w14:paraId="00000088" w14:textId="77777777" w:rsidR="00374B15" w:rsidRDefault="00000000">
      <w:pPr>
        <w:pBdr>
          <w:top w:val="nil"/>
          <w:left w:val="nil"/>
          <w:bottom w:val="nil"/>
          <w:right w:val="nil"/>
          <w:between w:val="nil"/>
        </w:pBdr>
        <w:spacing w:after="80"/>
        <w:ind w:left="360" w:hanging="360"/>
        <w:rPr>
          <w:rFonts w:ascii="Calibri" w:hAnsi="Calibri"/>
          <w:color w:val="000000"/>
        </w:rPr>
      </w:pPr>
      <w:r>
        <w:rPr>
          <w:rFonts w:ascii="Calibri" w:hAnsi="Calibri"/>
          <w:color w:val="000000"/>
        </w:rPr>
        <w:t>3.</w:t>
      </w:r>
      <w:r>
        <w:rPr>
          <w:rFonts w:ascii="Calibri" w:hAnsi="Calibri"/>
          <w:color w:val="000000"/>
        </w:rPr>
        <w:tab/>
        <w:t>A teenage girl presents with recurring cough and no relief with over-the-counter medications. Decreased breath sounds are heard in the right middle posterior lung fields. Her chest x-ray shows a midline structure in the right thorax, containing an air-fluid level. Review of prior x-rays shows that the structure was also visible 3 years ago, when the patient had no symptoms. Which of the following is the most likely diagnosis?</w:t>
      </w:r>
    </w:p>
    <w:p w14:paraId="00000089" w14:textId="77777777" w:rsidR="00374B15" w:rsidRDefault="00000000">
      <w:pPr>
        <w:numPr>
          <w:ilvl w:val="0"/>
          <w:numId w:val="3"/>
        </w:numPr>
        <w:pBdr>
          <w:top w:val="nil"/>
          <w:left w:val="nil"/>
          <w:bottom w:val="nil"/>
          <w:right w:val="nil"/>
          <w:between w:val="nil"/>
        </w:pBdr>
        <w:spacing w:after="0"/>
      </w:pPr>
      <w:r>
        <w:rPr>
          <w:rFonts w:ascii="Calibri" w:hAnsi="Calibri"/>
          <w:color w:val="000000"/>
        </w:rPr>
        <w:t>Bacterial abscess</w:t>
      </w:r>
    </w:p>
    <w:p w14:paraId="0000008A" w14:textId="77777777" w:rsidR="00374B15" w:rsidRDefault="00000000">
      <w:pPr>
        <w:numPr>
          <w:ilvl w:val="0"/>
          <w:numId w:val="2"/>
        </w:numPr>
        <w:pBdr>
          <w:top w:val="nil"/>
          <w:left w:val="nil"/>
          <w:bottom w:val="nil"/>
          <w:right w:val="nil"/>
          <w:between w:val="nil"/>
        </w:pBdr>
        <w:spacing w:after="0"/>
      </w:pPr>
      <w:r>
        <w:rPr>
          <w:rFonts w:ascii="Calibri" w:hAnsi="Calibri"/>
          <w:color w:val="000000"/>
          <w:highlight w:val="yellow"/>
        </w:rPr>
        <w:t>Bronchogenic cyst</w:t>
      </w:r>
    </w:p>
    <w:p w14:paraId="0000008B" w14:textId="77777777" w:rsidR="00374B15" w:rsidRDefault="00000000">
      <w:pPr>
        <w:numPr>
          <w:ilvl w:val="0"/>
          <w:numId w:val="2"/>
        </w:numPr>
        <w:pBdr>
          <w:top w:val="nil"/>
          <w:left w:val="nil"/>
          <w:bottom w:val="nil"/>
          <w:right w:val="nil"/>
          <w:between w:val="nil"/>
        </w:pBdr>
        <w:spacing w:after="0"/>
      </w:pPr>
      <w:r>
        <w:rPr>
          <w:rFonts w:ascii="Calibri" w:hAnsi="Calibri"/>
          <w:color w:val="000000"/>
        </w:rPr>
        <w:t>Lymphoma</w:t>
      </w:r>
    </w:p>
    <w:p w14:paraId="0000008C" w14:textId="77777777" w:rsidR="00374B15" w:rsidRDefault="00000000">
      <w:pPr>
        <w:numPr>
          <w:ilvl w:val="0"/>
          <w:numId w:val="2"/>
        </w:numPr>
        <w:pBdr>
          <w:top w:val="nil"/>
          <w:left w:val="nil"/>
          <w:bottom w:val="nil"/>
          <w:right w:val="nil"/>
          <w:between w:val="nil"/>
        </w:pBdr>
        <w:spacing w:after="0"/>
      </w:pPr>
      <w:r>
        <w:rPr>
          <w:rFonts w:ascii="Calibri" w:hAnsi="Calibri"/>
          <w:color w:val="000000"/>
        </w:rPr>
        <w:t>Pleural effusion</w:t>
      </w:r>
    </w:p>
    <w:p w14:paraId="0000008D" w14:textId="77777777" w:rsidR="00374B15" w:rsidRDefault="00000000">
      <w:pPr>
        <w:numPr>
          <w:ilvl w:val="0"/>
          <w:numId w:val="2"/>
        </w:numPr>
        <w:pBdr>
          <w:top w:val="nil"/>
          <w:left w:val="nil"/>
          <w:bottom w:val="nil"/>
          <w:right w:val="nil"/>
          <w:between w:val="nil"/>
        </w:pBdr>
        <w:spacing w:after="240"/>
      </w:pPr>
      <w:r>
        <w:rPr>
          <w:rFonts w:ascii="Calibri" w:hAnsi="Calibri"/>
          <w:color w:val="000000"/>
        </w:rPr>
        <w:t>Pulmonary tuberculosis</w:t>
      </w:r>
    </w:p>
    <w:p w14:paraId="0000008E" w14:textId="77777777" w:rsidR="00374B15" w:rsidRDefault="00000000">
      <w:pPr>
        <w:pageBreakBefore/>
        <w:pBdr>
          <w:top w:val="nil"/>
          <w:left w:val="nil"/>
          <w:bottom w:val="nil"/>
          <w:right w:val="nil"/>
          <w:between w:val="nil"/>
        </w:pBdr>
        <w:rPr>
          <w:rFonts w:ascii="Calibri" w:hAnsi="Calibri"/>
          <w:b/>
          <w:color w:val="ED7D31"/>
          <w:sz w:val="28"/>
          <w:szCs w:val="28"/>
        </w:rPr>
      </w:pPr>
      <w:r>
        <w:rPr>
          <w:rFonts w:ascii="Calibri" w:hAnsi="Calibri"/>
          <w:b/>
          <w:color w:val="ED7D31"/>
          <w:sz w:val="28"/>
          <w:szCs w:val="28"/>
        </w:rPr>
        <w:lastRenderedPageBreak/>
        <w:t>Answers</w:t>
      </w:r>
    </w:p>
    <w:p w14:paraId="0000008F" w14:textId="77777777" w:rsidR="00374B15" w:rsidRDefault="00000000">
      <w:pPr>
        <w:pBdr>
          <w:top w:val="nil"/>
          <w:left w:val="nil"/>
          <w:bottom w:val="nil"/>
          <w:right w:val="nil"/>
          <w:between w:val="nil"/>
        </w:pBdr>
        <w:spacing w:after="240"/>
        <w:ind w:left="360" w:hanging="360"/>
        <w:rPr>
          <w:rFonts w:ascii="Calibri" w:hAnsi="Calibri"/>
          <w:color w:val="000000"/>
        </w:rPr>
      </w:pPr>
      <w:r>
        <w:rPr>
          <w:rFonts w:ascii="Calibri" w:hAnsi="Calibri"/>
          <w:color w:val="000000"/>
        </w:rPr>
        <w:t>1.</w:t>
      </w:r>
      <w:r>
        <w:rPr>
          <w:rFonts w:ascii="Calibri" w:hAnsi="Calibri"/>
          <w:color w:val="000000"/>
        </w:rPr>
        <w:tab/>
        <w:t xml:space="preserve">The correct answer is tracheoesophageal fistula (E), a cause of neonatal respiratory distress, as seen here. A TEF causes polyhydramnios because the fetus cannot swallow amniotic fluid without a complete esophagus. Bronchogenic cysts (A) are not typically associated with neonatal respiratory distress or amniotic fluid abnormalities. Although congenital diaphragmatic hernia (B) can cause neonatal respiratory distress, it is not associated with amniotic fluid abnormalities. </w:t>
      </w:r>
      <w:sdt>
        <w:sdtPr>
          <w:tag w:val="goog_rdk_69"/>
          <w:id w:val="-1135103601"/>
        </w:sdtPr>
        <w:sdtContent>
          <w:del w:id="63" w:author="Frazier Stevenson" w:date="2022-09-14T11:52:00Z">
            <w:r>
              <w:rPr>
                <w:rFonts w:ascii="Calibri" w:hAnsi="Calibri"/>
                <w:color w:val="000000"/>
              </w:rPr>
              <w:delText>Intrinsic p</w:delText>
            </w:r>
          </w:del>
        </w:sdtContent>
      </w:sdt>
      <w:sdt>
        <w:sdtPr>
          <w:tag w:val="goog_rdk_70"/>
          <w:id w:val="580653422"/>
        </w:sdtPr>
        <w:sdtContent>
          <w:ins w:id="64" w:author="Frazier Stevenson" w:date="2022-09-14T11:52:00Z">
            <w:r>
              <w:rPr>
                <w:rFonts w:ascii="Calibri" w:hAnsi="Calibri"/>
                <w:color w:val="000000"/>
              </w:rPr>
              <w:t>P</w:t>
            </w:r>
          </w:ins>
        </w:sdtContent>
      </w:sdt>
      <w:r>
        <w:rPr>
          <w:rFonts w:ascii="Calibri" w:hAnsi="Calibri"/>
          <w:color w:val="000000"/>
        </w:rPr>
        <w:t>ulmonary hypoplasia (C) can cause neonatal respiratory distress, but it is also not associated with amniotic fluid abnormalities. Potter sequence (D) is associated with oligohydramnios, not polyhydramnios.</w:t>
      </w:r>
    </w:p>
    <w:p w14:paraId="00000090" w14:textId="77777777" w:rsidR="00374B15" w:rsidRDefault="00000000">
      <w:pPr>
        <w:pBdr>
          <w:top w:val="nil"/>
          <w:left w:val="nil"/>
          <w:bottom w:val="nil"/>
          <w:right w:val="nil"/>
          <w:between w:val="nil"/>
        </w:pBdr>
        <w:spacing w:after="240"/>
        <w:ind w:left="360" w:hanging="360"/>
        <w:rPr>
          <w:rFonts w:ascii="Calibri" w:hAnsi="Calibri"/>
          <w:color w:val="000000"/>
        </w:rPr>
      </w:pPr>
      <w:r>
        <w:rPr>
          <w:rFonts w:ascii="Calibri" w:hAnsi="Calibri"/>
          <w:color w:val="000000"/>
        </w:rPr>
        <w:t>2.</w:t>
      </w:r>
      <w:r>
        <w:rPr>
          <w:rFonts w:ascii="Calibri" w:hAnsi="Calibri"/>
          <w:color w:val="000000"/>
        </w:rPr>
        <w:tab/>
        <w:t xml:space="preserve">The correct answer is pulmonary hypoplasia (C). The compression of the developing lung during diaphragmatic herniation leads to underdevelopment of the pulmonary tissue, causing pulmonary hypoplasia. Other causes include oligohydramnios, an enlarged heart, and an underactive diaphragm that retards fetal breathing. Bronchogenic cysts (A) and tracheal atresia (D) and fistulae (E) are congenital anomalies but are not secondary to diaphragmatic herniation. Polyhydramnios (B) is not a consequence of herniation. It is instead a consequence of esophageal atresia associated with many forms of tracheoesophageal fistulae. </w:t>
      </w:r>
    </w:p>
    <w:p w14:paraId="00000091" w14:textId="77777777" w:rsidR="00374B15" w:rsidRDefault="00000000">
      <w:pPr>
        <w:pBdr>
          <w:top w:val="nil"/>
          <w:left w:val="nil"/>
          <w:bottom w:val="nil"/>
          <w:right w:val="nil"/>
          <w:between w:val="nil"/>
        </w:pBdr>
        <w:spacing w:after="240"/>
        <w:ind w:left="360" w:hanging="360"/>
        <w:rPr>
          <w:rFonts w:ascii="Calibri" w:hAnsi="Calibri"/>
          <w:color w:val="000000"/>
        </w:rPr>
      </w:pPr>
      <w:r>
        <w:rPr>
          <w:rFonts w:ascii="Calibri" w:hAnsi="Calibri"/>
          <w:color w:val="000000"/>
        </w:rPr>
        <w:t>3.</w:t>
      </w:r>
      <w:r>
        <w:rPr>
          <w:rFonts w:ascii="Calibri" w:hAnsi="Calibri"/>
          <w:color w:val="000000"/>
        </w:rPr>
        <w:tab/>
        <w:t xml:space="preserve">The correct answer is bronchogenic cyst (B). Bronchogenic cysts often show up incidentally on chest x-ray but may be associated with recurrent cough, focal abnormalities in breath sounds, and recurrent pneumonia in teens and young adults. </w:t>
      </w:r>
      <w:sdt>
        <w:sdtPr>
          <w:tag w:val="goog_rdk_71"/>
          <w:id w:val="125667687"/>
        </w:sdtPr>
        <w:sdtContent>
          <w:del w:id="65" w:author="Frazier Stevenson" w:date="2022-09-14T11:53:00Z">
            <w:r>
              <w:rPr>
                <w:rFonts w:ascii="Calibri" w:hAnsi="Calibri"/>
                <w:color w:val="000000"/>
              </w:rPr>
              <w:delText xml:space="preserve">A bronchogenic cyst is typically midline, often with an air-fluid level. </w:delText>
            </w:r>
          </w:del>
        </w:sdtContent>
      </w:sdt>
      <w:r>
        <w:rPr>
          <w:rFonts w:ascii="Calibri" w:hAnsi="Calibri"/>
          <w:color w:val="000000"/>
        </w:rPr>
        <w:t>Although a bacterial abscess (A) can look cystic with an air fluid level, it is more likely to be</w:t>
      </w:r>
      <w:sdt>
        <w:sdtPr>
          <w:tag w:val="goog_rdk_72"/>
          <w:id w:val="-1979992566"/>
        </w:sdtPr>
        <w:sdtContent>
          <w:ins w:id="66" w:author="Frazier Stevenson" w:date="2022-09-14T11:54:00Z">
            <w:r>
              <w:rPr>
                <w:rFonts w:ascii="Calibri" w:hAnsi="Calibri"/>
                <w:color w:val="000000"/>
              </w:rPr>
              <w:t xml:space="preserve"> acute and</w:t>
            </w:r>
          </w:ins>
        </w:sdtContent>
      </w:sdt>
      <w:r>
        <w:rPr>
          <w:rFonts w:ascii="Calibri" w:hAnsi="Calibri"/>
          <w:color w:val="000000"/>
        </w:rPr>
        <w:t xml:space="preserve"> highly symptomatic (</w:t>
      </w:r>
      <w:proofErr w:type="spellStart"/>
      <w:sdt>
        <w:sdtPr>
          <w:tag w:val="goog_rdk_73"/>
          <w:id w:val="-278805201"/>
        </w:sdtPr>
        <w:sdtContent>
          <w:proofErr w:type="gramStart"/>
          <w:ins w:id="67" w:author="Frazier Stevenson" w:date="2022-09-14T11:53:00Z">
            <w:r>
              <w:rPr>
                <w:rFonts w:ascii="Calibri" w:hAnsi="Calibri"/>
                <w:color w:val="000000"/>
              </w:rPr>
              <w:t>eg</w:t>
            </w:r>
            <w:proofErr w:type="spellEnd"/>
            <w:proofErr w:type="gramEnd"/>
            <w:r>
              <w:rPr>
                <w:rFonts w:ascii="Calibri" w:hAnsi="Calibri"/>
                <w:color w:val="000000"/>
              </w:rPr>
              <w:t xml:space="preserve"> </w:t>
            </w:r>
          </w:ins>
        </w:sdtContent>
      </w:sdt>
      <w:r>
        <w:rPr>
          <w:rFonts w:ascii="Calibri" w:hAnsi="Calibri"/>
          <w:color w:val="000000"/>
        </w:rPr>
        <w:t xml:space="preserve">fevers), found within the lung parenchyma, often off midline, and would not have been present 3 years ago. Lymphoma (C) may show up on chest x-ray as nodular opacities in the midline but will not have an air-fluid level. Pleural effusion (D) is incorrect because the meniscus of the fluid buildup appears on the lateral wall of the thorax on x-ray, resulting in costophrenic angle blunting. Pulmonary tuberculosis (E) can occasionally be cystic but is usually seen on chest x-ray as a peripheral, usually apical, opaque nodule—not typically with air-fluid levels and not midline. It would be unlikely that a large TB lesion would remain asymptomatic for several years. </w:t>
      </w:r>
    </w:p>
    <w:sectPr w:rsidR="00374B15">
      <w:footerReference w:type="default" r:id="rId18"/>
      <w:headerReference w:type="first" r:id="rId19"/>
      <w:footerReference w:type="first" r:id="rId20"/>
      <w:pgSz w:w="12240" w:h="15840"/>
      <w:pgMar w:top="1440" w:right="1800" w:bottom="1440" w:left="180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Frazier Stevenson" w:date="2022-08-07T12:13:00Z" w:initials="">
    <w:p w14:paraId="00000095" w14:textId="77777777" w:rsidR="00374B15" w:rsidRDefault="00000000">
      <w:pPr>
        <w:widowControl w:val="0"/>
        <w:pBdr>
          <w:top w:val="nil"/>
          <w:left w:val="nil"/>
          <w:bottom w:val="nil"/>
          <w:right w:val="nil"/>
          <w:between w:val="nil"/>
        </w:pBdr>
        <w:spacing w:after="0"/>
        <w:rPr>
          <w:rFonts w:ascii="Arial" w:eastAsia="Arial" w:hAnsi="Arial" w:cs="Arial"/>
          <w:color w:val="000000"/>
          <w:sz w:val="22"/>
          <w:szCs w:val="22"/>
        </w:rPr>
      </w:pPr>
      <w:r>
        <w:rPr>
          <w:rFonts w:ascii="Arial" w:eastAsia="Arial" w:hAnsi="Arial" w:cs="Arial"/>
          <w:color w:val="000000"/>
          <w:sz w:val="22"/>
          <w:szCs w:val="22"/>
        </w:rPr>
        <w:t>Link to Development of URT PUL0001</w:t>
      </w:r>
    </w:p>
  </w:comment>
  <w:comment w:id="22" w:author="Frazier Stevenson" w:date="2022-09-14T11:38:00Z" w:initials="">
    <w:p w14:paraId="00000096" w14:textId="77777777" w:rsidR="00374B15" w:rsidRDefault="00000000">
      <w:pPr>
        <w:widowControl w:val="0"/>
        <w:pBdr>
          <w:top w:val="nil"/>
          <w:left w:val="nil"/>
          <w:bottom w:val="nil"/>
          <w:right w:val="nil"/>
          <w:between w:val="nil"/>
        </w:pBdr>
        <w:spacing w:after="0"/>
        <w:rPr>
          <w:rFonts w:ascii="Arial" w:eastAsia="Arial" w:hAnsi="Arial" w:cs="Arial"/>
          <w:color w:val="000000"/>
          <w:sz w:val="22"/>
          <w:szCs w:val="22"/>
        </w:rPr>
      </w:pPr>
      <w:r>
        <w:rPr>
          <w:rFonts w:ascii="Arial" w:eastAsia="Arial" w:hAnsi="Arial" w:cs="Arial"/>
          <w:color w:val="000000"/>
          <w:sz w:val="22"/>
          <w:szCs w:val="22"/>
        </w:rPr>
        <w:t>The esophagus label should be at the red arrow, so remove the current black arrow and make the red arrow white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095" w15:done="0"/>
  <w15:commentEx w15:paraId="000000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095" w16cid:durableId="27F7D564"/>
  <w16cid:commentId w16cid:paraId="00000096" w16cid:durableId="27F7D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E93AC" w14:textId="77777777" w:rsidR="00883A8E" w:rsidRDefault="00883A8E">
      <w:pPr>
        <w:spacing w:after="0"/>
      </w:pPr>
      <w:r>
        <w:separator/>
      </w:r>
    </w:p>
  </w:endnote>
  <w:endnote w:type="continuationSeparator" w:id="0">
    <w:p w14:paraId="223BF627" w14:textId="77777777" w:rsidR="00883A8E" w:rsidRDefault="00883A8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Yu Mincho">
    <w:altName w:val="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93" w14:textId="57D81CF3" w:rsidR="00374B15" w:rsidRDefault="00000000">
    <w:pPr>
      <w:pBdr>
        <w:top w:val="nil"/>
        <w:left w:val="nil"/>
        <w:bottom w:val="nil"/>
        <w:right w:val="nil"/>
        <w:between w:val="nil"/>
      </w:pBdr>
      <w:jc w:val="right"/>
      <w:rPr>
        <w:rFonts w:ascii="Calibri" w:hAnsi="Calibri"/>
        <w:color w:val="000000"/>
        <w:sz w:val="22"/>
        <w:szCs w:val="22"/>
      </w:rPr>
    </w:pPr>
    <w:r>
      <w:rPr>
        <w:rFonts w:ascii="Calibri" w:hAnsi="Calibri"/>
        <w:color w:val="000000"/>
        <w:sz w:val="22"/>
        <w:szCs w:val="22"/>
      </w:rPr>
      <w:t xml:space="preserve">page </w:t>
    </w:r>
    <w:r>
      <w:rPr>
        <w:rFonts w:ascii="Calibri" w:hAnsi="Calibri"/>
        <w:color w:val="000000"/>
        <w:sz w:val="22"/>
        <w:szCs w:val="22"/>
      </w:rPr>
      <w:fldChar w:fldCharType="begin"/>
    </w:r>
    <w:r>
      <w:rPr>
        <w:rFonts w:ascii="Calibri" w:hAnsi="Calibri"/>
        <w:color w:val="000000"/>
        <w:sz w:val="22"/>
        <w:szCs w:val="22"/>
      </w:rPr>
      <w:instrText>PAGE</w:instrText>
    </w:r>
    <w:r>
      <w:rPr>
        <w:rFonts w:ascii="Calibri" w:hAnsi="Calibri"/>
        <w:color w:val="000000"/>
        <w:sz w:val="22"/>
        <w:szCs w:val="22"/>
      </w:rPr>
      <w:fldChar w:fldCharType="separate"/>
    </w:r>
    <w:r w:rsidR="004F78B0">
      <w:rPr>
        <w:rFonts w:ascii="Calibri" w:hAnsi="Calibri"/>
        <w:noProof/>
        <w:color w:val="000000"/>
        <w:sz w:val="22"/>
        <w:szCs w:val="22"/>
      </w:rPr>
      <w:t>2</w:t>
    </w:r>
    <w:r>
      <w:rPr>
        <w:rFonts w:ascii="Calibri" w:hAnsi="Calibri"/>
        <w:color w:val="000000"/>
        <w:sz w:val="22"/>
        <w:szCs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94" w14:textId="77777777" w:rsidR="00374B15" w:rsidRDefault="00000000">
    <w:pPr>
      <w:rPr>
        <w:rFonts w:ascii="Calibri" w:hAnsi="Calibri"/>
        <w:sz w:val="20"/>
        <w:szCs w:val="20"/>
      </w:rPr>
    </w:pPr>
    <w:bookmarkStart w:id="69" w:name="_heading=h.1fob9te" w:colFirst="0" w:colLast="0"/>
    <w:bookmarkEnd w:id="69"/>
    <w:r>
      <w:rPr>
        <w:rFonts w:ascii="Calibri" w:hAnsi="Calibri"/>
        <w:sz w:val="20"/>
        <w:szCs w:val="20"/>
      </w:rPr>
      <w:t xml:space="preserve">Copyright © 2020 by </w:t>
    </w:r>
    <w:proofErr w:type="spellStart"/>
    <w:r>
      <w:rPr>
        <w:rFonts w:ascii="Calibri" w:hAnsi="Calibri"/>
        <w:sz w:val="20"/>
        <w:szCs w:val="20"/>
      </w:rPr>
      <w:t>MedIQ</w:t>
    </w:r>
    <w:proofErr w:type="spellEnd"/>
    <w:r>
      <w:rPr>
        <w:rFonts w:ascii="Calibri" w:hAnsi="Calibri"/>
        <w:sz w:val="20"/>
        <w:szCs w:val="20"/>
      </w:rPr>
      <w:t xml:space="preserve"> Learning, LLC. </w:t>
    </w:r>
    <w:proofErr w:type="spellStart"/>
    <w:r>
      <w:rPr>
        <w:rFonts w:ascii="Calibri" w:hAnsi="Calibri"/>
        <w:sz w:val="20"/>
        <w:szCs w:val="20"/>
      </w:rPr>
      <w:t>ScholarRx</w:t>
    </w:r>
    <w:proofErr w:type="spellEnd"/>
    <w:r>
      <w:rPr>
        <w:rFonts w:ascii="Calibri" w:hAnsi="Calibri"/>
        <w:sz w:val="20"/>
        <w:szCs w:val="20"/>
      </w:rPr>
      <w:t>™ is a</w:t>
    </w:r>
    <w:r>
      <w:rPr>
        <w:rFonts w:ascii="Calibri" w:hAnsi="Calibri"/>
        <w:sz w:val="20"/>
        <w:szCs w:val="20"/>
      </w:rPr>
      <w:br/>
      <w:t xml:space="preserve">trademark of </w:t>
    </w:r>
    <w:proofErr w:type="spellStart"/>
    <w:r>
      <w:rPr>
        <w:rFonts w:ascii="Calibri" w:hAnsi="Calibri"/>
        <w:sz w:val="20"/>
        <w:szCs w:val="20"/>
      </w:rPr>
      <w:t>MedIQ</w:t>
    </w:r>
    <w:proofErr w:type="spellEnd"/>
    <w:r>
      <w:rPr>
        <w:rFonts w:ascii="Calibri" w:hAnsi="Calibri"/>
        <w:sz w:val="20"/>
        <w:szCs w:val="20"/>
      </w:rPr>
      <w:t xml:space="preserve"> Learning, LLC. Used under license.</w:t>
    </w:r>
    <w:r>
      <w:rPr>
        <w:noProof/>
      </w:rPr>
      <w:drawing>
        <wp:anchor distT="0" distB="0" distL="114300" distR="114300" simplePos="0" relativeHeight="251658240" behindDoc="0" locked="0" layoutInCell="1" hidden="0" allowOverlap="1" wp14:anchorId="3B0729D6" wp14:editId="1CDCCF29">
          <wp:simplePos x="0" y="0"/>
          <wp:positionH relativeFrom="column">
            <wp:posOffset>4286250</wp:posOffset>
          </wp:positionH>
          <wp:positionV relativeFrom="paragraph">
            <wp:posOffset>-74497</wp:posOffset>
          </wp:positionV>
          <wp:extent cx="1362075" cy="424991"/>
          <wp:effectExtent l="0" t="0" r="0" b="0"/>
          <wp:wrapNone/>
          <wp:docPr id="1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1362075" cy="424991"/>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638316" w14:textId="77777777" w:rsidR="00883A8E" w:rsidRDefault="00883A8E">
      <w:pPr>
        <w:spacing w:after="0"/>
      </w:pPr>
      <w:r>
        <w:separator/>
      </w:r>
    </w:p>
  </w:footnote>
  <w:footnote w:type="continuationSeparator" w:id="0">
    <w:p w14:paraId="05F19C23" w14:textId="77777777" w:rsidR="00883A8E" w:rsidRDefault="00883A8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92" w14:textId="77777777" w:rsidR="00374B15" w:rsidRDefault="00000000">
    <w:pPr>
      <w:pBdr>
        <w:top w:val="nil"/>
        <w:left w:val="nil"/>
        <w:bottom w:val="nil"/>
        <w:right w:val="nil"/>
        <w:between w:val="nil"/>
      </w:pBdr>
      <w:tabs>
        <w:tab w:val="center" w:pos="4680"/>
        <w:tab w:val="right" w:pos="9360"/>
      </w:tabs>
      <w:rPr>
        <w:rFonts w:ascii="Calibri" w:hAnsi="Calibri"/>
        <w:color w:val="000000"/>
        <w:sz w:val="20"/>
        <w:szCs w:val="20"/>
      </w:rPr>
    </w:pPr>
    <w:bookmarkStart w:id="68" w:name="_heading=h.30j0zll" w:colFirst="0" w:colLast="0"/>
    <w:bookmarkEnd w:id="68"/>
    <w:r>
      <w:rPr>
        <w:rFonts w:ascii="Calibri" w:hAnsi="Calibri"/>
        <w:b/>
        <w:color w:val="000000"/>
        <w:sz w:val="20"/>
        <w:szCs w:val="20"/>
      </w:rPr>
      <w:t>Version 1.4</w:t>
    </w:r>
    <w:r>
      <w:rPr>
        <w:rFonts w:ascii="Calibri" w:hAnsi="Calibri"/>
        <w:color w:val="000000"/>
        <w:sz w:val="20"/>
        <w:szCs w:val="20"/>
      </w:rPr>
      <w:t>. For internal review and evaluation purposes only. Do not distribute.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F37C84"/>
    <w:multiLevelType w:val="multilevel"/>
    <w:tmpl w:val="66727916"/>
    <w:lvl w:ilvl="0">
      <w:start w:val="1"/>
      <w:numFmt w:val="upperLetter"/>
      <w:lvlText w:val="%1."/>
      <w:lvlJc w:val="left"/>
      <w:pPr>
        <w:ind w:left="720" w:hanging="360"/>
      </w:pPr>
      <w:rPr>
        <w:rFonts w:ascii="Calibri" w:eastAsia="Calibri" w:hAnsi="Calibri" w:cs="Calibri"/>
        <w:color w:val="00000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9C7177B"/>
    <w:multiLevelType w:val="multilevel"/>
    <w:tmpl w:val="FCD883E2"/>
    <w:lvl w:ilvl="0">
      <w:start w:val="1"/>
      <w:numFmt w:val="upperLetter"/>
      <w:lvlText w:val="%1."/>
      <w:lvlJc w:val="left"/>
      <w:pPr>
        <w:ind w:left="720" w:hanging="360"/>
      </w:pPr>
      <w:rPr>
        <w:rFonts w:ascii="Calibri" w:eastAsia="Calibri" w:hAnsi="Calibri" w:cs="Calibri"/>
        <w:color w:val="00000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4A1B3582"/>
    <w:multiLevelType w:val="hybridMultilevel"/>
    <w:tmpl w:val="9C18E5F4"/>
    <w:lvl w:ilvl="0" w:tplc="77403B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B3F045F"/>
    <w:multiLevelType w:val="multilevel"/>
    <w:tmpl w:val="B2D2C624"/>
    <w:lvl w:ilvl="0">
      <w:start w:val="1"/>
      <w:numFmt w:val="decimal"/>
      <w:pStyle w:val="Answer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512F2C31"/>
    <w:multiLevelType w:val="multilevel"/>
    <w:tmpl w:val="404AC1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17D01B9"/>
    <w:multiLevelType w:val="multilevel"/>
    <w:tmpl w:val="8B8E3A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0573F14"/>
    <w:multiLevelType w:val="multilevel"/>
    <w:tmpl w:val="321E05A4"/>
    <w:lvl w:ilvl="0">
      <w:start w:val="1"/>
      <w:numFmt w:val="upperLetter"/>
      <w:lvlText w:val="%1."/>
      <w:lvlJc w:val="left"/>
      <w:pPr>
        <w:ind w:left="720" w:hanging="360"/>
      </w:pPr>
      <w:rPr>
        <w:rFonts w:ascii="Calibri" w:eastAsia="Calibri" w:hAnsi="Calibri" w:cs="Calibri"/>
        <w:color w:val="00000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643000245">
    <w:abstractNumId w:val="5"/>
  </w:num>
  <w:num w:numId="2" w16cid:durableId="1015959647">
    <w:abstractNumId w:val="6"/>
  </w:num>
  <w:num w:numId="3" w16cid:durableId="1646086437">
    <w:abstractNumId w:val="1"/>
  </w:num>
  <w:num w:numId="4" w16cid:durableId="1603567602">
    <w:abstractNumId w:val="0"/>
  </w:num>
  <w:num w:numId="5" w16cid:durableId="1668172971">
    <w:abstractNumId w:val="4"/>
  </w:num>
  <w:num w:numId="6" w16cid:durableId="1707749769">
    <w:abstractNumId w:val="3"/>
  </w:num>
  <w:num w:numId="7" w16cid:durableId="41027688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9843195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2428927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906694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4B15"/>
    <w:rsid w:val="00301461"/>
    <w:rsid w:val="00374B15"/>
    <w:rsid w:val="004F78B0"/>
    <w:rsid w:val="00883A8E"/>
    <w:rsid w:val="00AB0D4E"/>
    <w:rsid w:val="00BE5904"/>
    <w:rsid w:val="00CC4E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B8C71"/>
  <w15:docId w15:val="{83FA0E9F-5AD0-4BEA-8AC5-30F3180EBE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32FB"/>
    <w:rPr>
      <w:rFonts w:asciiTheme="minorHAnsi" w:hAnsiTheme="minorHAnsi"/>
      <w:lang w:eastAsia="ja-JP"/>
    </w:rPr>
  </w:style>
  <w:style w:type="paragraph" w:styleId="Heading1">
    <w:name w:val="heading 1"/>
    <w:basedOn w:val="Normal"/>
    <w:next w:val="Normal"/>
    <w:link w:val="Heading1Char"/>
    <w:uiPriority w:val="9"/>
    <w:qFormat/>
    <w:rsid w:val="001632FB"/>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43BC2"/>
    <w:pPr>
      <w:contextualSpacing/>
    </w:pPr>
    <w:rPr>
      <w:rFonts w:eastAsiaTheme="majorEastAsia" w:cstheme="majorBidi"/>
      <w:spacing w:val="-10"/>
      <w:kern w:val="28"/>
      <w:sz w:val="56"/>
      <w:szCs w:val="56"/>
    </w:rPr>
  </w:style>
  <w:style w:type="character" w:styleId="CommentReference">
    <w:name w:val="annotation reference"/>
    <w:basedOn w:val="DefaultParagraphFont"/>
    <w:unhideWhenUsed/>
    <w:rsid w:val="001632FB"/>
    <w:rPr>
      <w:sz w:val="16"/>
      <w:szCs w:val="16"/>
    </w:rPr>
  </w:style>
  <w:style w:type="paragraph" w:styleId="CommentText">
    <w:name w:val="annotation text"/>
    <w:basedOn w:val="Normal"/>
    <w:link w:val="CommentTextChar"/>
    <w:unhideWhenUsed/>
    <w:rsid w:val="001632FB"/>
    <w:rPr>
      <w:sz w:val="20"/>
      <w:szCs w:val="20"/>
    </w:rPr>
  </w:style>
  <w:style w:type="character" w:customStyle="1" w:styleId="CommentTextChar">
    <w:name w:val="Comment Text Char"/>
    <w:basedOn w:val="DefaultParagraphFont"/>
    <w:link w:val="CommentText"/>
    <w:rsid w:val="001632FB"/>
    <w:rPr>
      <w:rFonts w:asciiTheme="minorHAnsi" w:hAnsiTheme="minorHAnsi"/>
      <w:lang w:eastAsia="ja-JP"/>
    </w:rPr>
  </w:style>
  <w:style w:type="paragraph" w:styleId="CommentSubject">
    <w:name w:val="annotation subject"/>
    <w:basedOn w:val="CommentText"/>
    <w:next w:val="CommentText"/>
    <w:link w:val="CommentSubjectChar"/>
    <w:unhideWhenUsed/>
    <w:rsid w:val="001632FB"/>
    <w:rPr>
      <w:b/>
      <w:bCs/>
    </w:rPr>
  </w:style>
  <w:style w:type="character" w:customStyle="1" w:styleId="CommentSubjectChar">
    <w:name w:val="Comment Subject Char"/>
    <w:basedOn w:val="CommentTextChar"/>
    <w:link w:val="CommentSubject"/>
    <w:rsid w:val="001632FB"/>
    <w:rPr>
      <w:rFonts w:asciiTheme="minorHAnsi" w:hAnsiTheme="minorHAnsi"/>
      <w:b/>
      <w:bCs/>
      <w:lang w:eastAsia="ja-JP"/>
    </w:rPr>
  </w:style>
  <w:style w:type="paragraph" w:styleId="BalloonText">
    <w:name w:val="Balloon Text"/>
    <w:basedOn w:val="Normal"/>
    <w:link w:val="BalloonTextChar"/>
    <w:unhideWhenUsed/>
    <w:rsid w:val="001632FB"/>
    <w:pPr>
      <w:spacing w:after="0"/>
    </w:pPr>
    <w:rPr>
      <w:rFonts w:ascii="Tahoma" w:hAnsi="Tahoma" w:cs="Tahoma"/>
      <w:sz w:val="16"/>
      <w:szCs w:val="16"/>
    </w:rPr>
  </w:style>
  <w:style w:type="character" w:customStyle="1" w:styleId="BalloonTextChar">
    <w:name w:val="Balloon Text Char"/>
    <w:basedOn w:val="DefaultParagraphFont"/>
    <w:link w:val="BalloonText"/>
    <w:rsid w:val="001632FB"/>
    <w:rPr>
      <w:rFonts w:ascii="Tahoma" w:hAnsi="Tahoma" w:cs="Tahoma"/>
      <w:sz w:val="16"/>
      <w:szCs w:val="16"/>
      <w:lang w:eastAsia="ja-JP"/>
    </w:rPr>
  </w:style>
  <w:style w:type="paragraph" w:customStyle="1" w:styleId="ColorfulShading-Accent11">
    <w:name w:val="Colorful Shading - Accent 11"/>
    <w:hidden/>
    <w:uiPriority w:val="71"/>
    <w:unhideWhenUsed/>
    <w:rsid w:val="001632FB"/>
    <w:rPr>
      <w:lang w:eastAsia="ja-JP"/>
    </w:rPr>
  </w:style>
  <w:style w:type="paragraph" w:styleId="Revision">
    <w:name w:val="Revision"/>
    <w:hidden/>
    <w:uiPriority w:val="99"/>
    <w:semiHidden/>
    <w:rsid w:val="001632FB"/>
    <w:rPr>
      <w:lang w:eastAsia="ja-JP"/>
    </w:rPr>
  </w:style>
  <w:style w:type="character" w:styleId="Hyperlink">
    <w:name w:val="Hyperlink"/>
    <w:rsid w:val="00E5209A"/>
    <w:rPr>
      <w:color w:val="0563C1"/>
      <w:u w:val="single"/>
    </w:rPr>
  </w:style>
  <w:style w:type="character" w:styleId="FollowedHyperlink">
    <w:name w:val="FollowedHyperlink"/>
    <w:basedOn w:val="DefaultParagraphFont"/>
    <w:rsid w:val="00E5209A"/>
    <w:rPr>
      <w:color w:val="954F72" w:themeColor="followedHyperlink"/>
      <w:u w:val="single"/>
    </w:rPr>
  </w:style>
  <w:style w:type="paragraph" w:customStyle="1" w:styleId="Question">
    <w:name w:val="Question"/>
    <w:basedOn w:val="Normal"/>
    <w:qFormat/>
    <w:rsid w:val="001632FB"/>
    <w:pPr>
      <w:spacing w:after="80"/>
      <w:ind w:left="360" w:hanging="360"/>
    </w:pPr>
    <w:rPr>
      <w:rFonts w:eastAsiaTheme="minorEastAsia" w:cstheme="minorBidi"/>
    </w:rPr>
  </w:style>
  <w:style w:type="paragraph" w:styleId="Header">
    <w:name w:val="header"/>
    <w:basedOn w:val="Normal"/>
    <w:link w:val="HeaderChar"/>
    <w:uiPriority w:val="99"/>
    <w:unhideWhenUsed/>
    <w:rsid w:val="001632FB"/>
    <w:pPr>
      <w:tabs>
        <w:tab w:val="center" w:pos="4680"/>
        <w:tab w:val="right" w:pos="9360"/>
      </w:tabs>
    </w:pPr>
    <w:rPr>
      <w:sz w:val="20"/>
      <w:szCs w:val="20"/>
    </w:rPr>
  </w:style>
  <w:style w:type="character" w:customStyle="1" w:styleId="HeaderChar">
    <w:name w:val="Header Char"/>
    <w:basedOn w:val="DefaultParagraphFont"/>
    <w:link w:val="Header"/>
    <w:uiPriority w:val="99"/>
    <w:rsid w:val="001632FB"/>
    <w:rPr>
      <w:rFonts w:asciiTheme="minorHAnsi" w:hAnsiTheme="minorHAnsi"/>
      <w:lang w:eastAsia="ja-JP"/>
    </w:rPr>
  </w:style>
  <w:style w:type="paragraph" w:styleId="Footer">
    <w:name w:val="footer"/>
    <w:basedOn w:val="Normal"/>
    <w:link w:val="FooterChar"/>
    <w:uiPriority w:val="99"/>
    <w:unhideWhenUsed/>
    <w:rsid w:val="001632FB"/>
    <w:pPr>
      <w:contextualSpacing/>
    </w:pPr>
    <w:rPr>
      <w:rFonts w:asciiTheme="majorHAnsi" w:hAnsiTheme="majorHAnsi"/>
      <w:sz w:val="20"/>
      <w:szCs w:val="20"/>
    </w:rPr>
  </w:style>
  <w:style w:type="character" w:customStyle="1" w:styleId="FooterChar">
    <w:name w:val="Footer Char"/>
    <w:basedOn w:val="DefaultParagraphFont"/>
    <w:link w:val="Footer"/>
    <w:uiPriority w:val="99"/>
    <w:rsid w:val="001632FB"/>
    <w:rPr>
      <w:rFonts w:asciiTheme="majorHAnsi" w:hAnsiTheme="majorHAnsi"/>
      <w:lang w:eastAsia="ja-JP"/>
    </w:rPr>
  </w:style>
  <w:style w:type="character" w:styleId="IntenseEmphasis">
    <w:name w:val="Intense Emphasis"/>
    <w:basedOn w:val="DefaultParagraphFont"/>
    <w:uiPriority w:val="21"/>
    <w:rsid w:val="002F5EDD"/>
    <w:rPr>
      <w:i/>
      <w:iCs/>
      <w:color w:val="5B9BD5" w:themeColor="accent1"/>
    </w:rPr>
  </w:style>
  <w:style w:type="character" w:customStyle="1" w:styleId="TitleChar">
    <w:name w:val="Title Char"/>
    <w:basedOn w:val="DefaultParagraphFont"/>
    <w:link w:val="Title"/>
    <w:rsid w:val="00F43BC2"/>
    <w:rPr>
      <w:rFonts w:asciiTheme="minorHAnsi" w:eastAsiaTheme="majorEastAsia" w:hAnsiTheme="minorHAnsi" w:cstheme="majorBidi"/>
      <w:spacing w:val="-10"/>
      <w:kern w:val="28"/>
      <w:sz w:val="56"/>
      <w:szCs w:val="56"/>
      <w:lang w:eastAsia="ja-JP"/>
    </w:rPr>
  </w:style>
  <w:style w:type="character" w:customStyle="1" w:styleId="Heading1Char">
    <w:name w:val="Heading 1 Char"/>
    <w:basedOn w:val="DefaultParagraphFont"/>
    <w:link w:val="Heading1"/>
    <w:rsid w:val="001632FB"/>
    <w:rPr>
      <w:rFonts w:asciiTheme="minorHAnsi" w:eastAsiaTheme="majorEastAsia" w:hAnsiTheme="minorHAnsi" w:cstheme="majorBidi"/>
      <w:b/>
      <w:color w:val="000000" w:themeColor="text1"/>
      <w:sz w:val="28"/>
      <w:szCs w:val="32"/>
      <w:lang w:eastAsia="ja-JP"/>
    </w:rPr>
  </w:style>
  <w:style w:type="paragraph" w:styleId="Subtitle">
    <w:name w:val="Subtitle"/>
    <w:basedOn w:val="Normal"/>
    <w:next w:val="Normal"/>
    <w:link w:val="SubtitleChar"/>
    <w:uiPriority w:val="11"/>
    <w:qFormat/>
    <w:rPr>
      <w:b/>
      <w:color w:val="2E75B5"/>
      <w:sz w:val="28"/>
      <w:szCs w:val="28"/>
    </w:rPr>
  </w:style>
  <w:style w:type="character" w:customStyle="1" w:styleId="SubtitleChar">
    <w:name w:val="Subtitle Char"/>
    <w:basedOn w:val="DefaultParagraphFont"/>
    <w:link w:val="Subtitle"/>
    <w:rsid w:val="002F2345"/>
    <w:rPr>
      <w:rFonts w:asciiTheme="minorHAnsi" w:eastAsiaTheme="minorEastAsia" w:hAnsiTheme="minorHAnsi" w:cstheme="minorBidi"/>
      <w:b/>
      <w:color w:val="2E74B5" w:themeColor="accent1" w:themeShade="BF"/>
      <w:spacing w:val="15"/>
      <w:sz w:val="28"/>
      <w:szCs w:val="22"/>
      <w:lang w:eastAsia="ja-JP"/>
    </w:rPr>
  </w:style>
  <w:style w:type="character" w:styleId="IntenseReference">
    <w:name w:val="Intense Reference"/>
    <w:aliases w:val="Figure/Table"/>
    <w:basedOn w:val="DefaultParagraphFont"/>
    <w:uiPriority w:val="32"/>
    <w:qFormat/>
    <w:rsid w:val="00CB0EBD"/>
    <w:rPr>
      <w:rFonts w:asciiTheme="minorHAnsi" w:hAnsiTheme="minorHAnsi"/>
      <w:b/>
      <w:bCs/>
      <w:smallCaps/>
      <w:color w:val="FF0000"/>
      <w:spacing w:val="5"/>
      <w:sz w:val="24"/>
    </w:rPr>
  </w:style>
  <w:style w:type="paragraph" w:styleId="IntenseQuote">
    <w:name w:val="Intense Quote"/>
    <w:aliases w:val="Active Learning Qs"/>
    <w:next w:val="Normal"/>
    <w:link w:val="IntenseQuoteChar"/>
    <w:autoRedefine/>
    <w:uiPriority w:val="30"/>
    <w:qFormat/>
    <w:rsid w:val="002F2345"/>
    <w:pPr>
      <w:pBdr>
        <w:top w:val="single" w:sz="4" w:space="10" w:color="5B9BD5" w:themeColor="accent1"/>
        <w:bottom w:val="single" w:sz="4" w:space="0" w:color="5B9BD5" w:themeColor="accent1"/>
      </w:pBdr>
      <w:spacing w:before="360" w:after="240"/>
      <w:ind w:left="864" w:right="864"/>
    </w:pPr>
    <w:rPr>
      <w:rFonts w:asciiTheme="minorHAnsi" w:hAnsiTheme="minorHAnsi"/>
      <w:color w:val="2E74B5" w:themeColor="accent1" w:themeShade="BF"/>
      <w:lang w:eastAsia="ja-JP"/>
    </w:rPr>
  </w:style>
  <w:style w:type="character" w:customStyle="1" w:styleId="IntenseQuoteChar">
    <w:name w:val="Intense Quote Char"/>
    <w:aliases w:val="Active Learning Qs Char"/>
    <w:basedOn w:val="DefaultParagraphFont"/>
    <w:link w:val="IntenseQuote"/>
    <w:uiPriority w:val="30"/>
    <w:rsid w:val="002F2345"/>
    <w:rPr>
      <w:rFonts w:asciiTheme="minorHAnsi" w:hAnsiTheme="minorHAnsi"/>
      <w:color w:val="2E74B5" w:themeColor="accent1" w:themeShade="BF"/>
      <w:sz w:val="24"/>
      <w:szCs w:val="24"/>
      <w:lang w:eastAsia="ja-JP"/>
    </w:rPr>
  </w:style>
  <w:style w:type="character" w:styleId="Emphasis">
    <w:name w:val="Emphasis"/>
    <w:basedOn w:val="DefaultParagraphFont"/>
    <w:rsid w:val="001D325D"/>
    <w:rPr>
      <w:i/>
      <w:iCs/>
    </w:rPr>
  </w:style>
  <w:style w:type="paragraph" w:styleId="NoSpacing">
    <w:name w:val="No Spacing"/>
    <w:uiPriority w:val="1"/>
    <w:rsid w:val="001D325D"/>
    <w:rPr>
      <w:rFonts w:asciiTheme="minorHAnsi" w:hAnsiTheme="minorHAnsi"/>
      <w:lang w:eastAsia="ja-JP"/>
    </w:rPr>
  </w:style>
  <w:style w:type="character" w:styleId="SubtleReference">
    <w:name w:val="Subtle Reference"/>
    <w:aliases w:val="Answers"/>
    <w:basedOn w:val="DefaultParagraphFont"/>
    <w:uiPriority w:val="31"/>
    <w:rsid w:val="00A368E5"/>
    <w:rPr>
      <w:rFonts w:asciiTheme="minorHAnsi" w:hAnsiTheme="minorHAnsi"/>
      <w:b/>
      <w:caps w:val="0"/>
      <w:smallCaps w:val="0"/>
      <w:color w:val="ED7D31" w:themeColor="accent2"/>
      <w:sz w:val="28"/>
    </w:rPr>
  </w:style>
  <w:style w:type="character" w:styleId="BookTitle">
    <w:name w:val="Book Title"/>
    <w:aliases w:val="Correlation"/>
    <w:basedOn w:val="DefaultParagraphFont"/>
    <w:uiPriority w:val="33"/>
    <w:rsid w:val="006B53D5"/>
    <w:rPr>
      <w:rFonts w:asciiTheme="minorHAnsi" w:hAnsiTheme="minorHAnsi"/>
      <w:b w:val="0"/>
      <w:bCs/>
      <w:i w:val="0"/>
      <w:iCs/>
      <w:color w:val="2E74B5" w:themeColor="accent1" w:themeShade="BF"/>
      <w:spacing w:val="5"/>
      <w:sz w:val="24"/>
    </w:rPr>
  </w:style>
  <w:style w:type="paragraph" w:styleId="Quote">
    <w:name w:val="Quote"/>
    <w:aliases w:val="Mnemonic"/>
    <w:basedOn w:val="Normal"/>
    <w:next w:val="Normal"/>
    <w:link w:val="QuoteChar"/>
    <w:autoRedefine/>
    <w:uiPriority w:val="29"/>
    <w:qFormat/>
    <w:rsid w:val="00EA1D40"/>
    <w:pPr>
      <w:ind w:right="864"/>
      <w:jc w:val="center"/>
    </w:pPr>
    <w:rPr>
      <w:iCs/>
      <w:color w:val="ED7D31" w:themeColor="accent2"/>
    </w:rPr>
  </w:style>
  <w:style w:type="character" w:customStyle="1" w:styleId="QuoteChar">
    <w:name w:val="Quote Char"/>
    <w:aliases w:val="Mnemonic Char"/>
    <w:basedOn w:val="DefaultParagraphFont"/>
    <w:link w:val="Quote"/>
    <w:uiPriority w:val="29"/>
    <w:rsid w:val="00EA1D40"/>
    <w:rPr>
      <w:rFonts w:asciiTheme="minorHAnsi" w:hAnsiTheme="minorHAnsi"/>
      <w:iCs/>
      <w:color w:val="ED7D31" w:themeColor="accent2"/>
      <w:sz w:val="24"/>
      <w:szCs w:val="24"/>
      <w:lang w:eastAsia="ja-JP"/>
    </w:rPr>
  </w:style>
  <w:style w:type="character" w:styleId="Strong">
    <w:name w:val="Strong"/>
    <w:aliases w:val="Assessment"/>
    <w:basedOn w:val="DefaultParagraphFont"/>
    <w:rsid w:val="00A368E5"/>
    <w:rPr>
      <w:rFonts w:asciiTheme="minorHAnsi" w:hAnsiTheme="minorHAnsi"/>
      <w:b/>
      <w:bCs/>
      <w:color w:val="ED7D31" w:themeColor="accent2"/>
      <w:sz w:val="28"/>
    </w:rPr>
  </w:style>
  <w:style w:type="character" w:customStyle="1" w:styleId="apple-converted-space">
    <w:name w:val="apple-converted-space"/>
    <w:basedOn w:val="DefaultParagraphFont"/>
    <w:rsid w:val="00370F57"/>
  </w:style>
  <w:style w:type="paragraph" w:customStyle="1" w:styleId="p1">
    <w:name w:val="p1"/>
    <w:basedOn w:val="Normal"/>
    <w:rsid w:val="007C059E"/>
    <w:rPr>
      <w:rFonts w:ascii="Helvetica" w:hAnsi="Helvetica"/>
      <w:color w:val="000000"/>
      <w:sz w:val="15"/>
      <w:szCs w:val="15"/>
      <w:lang w:eastAsia="en-US"/>
    </w:rPr>
  </w:style>
  <w:style w:type="character" w:customStyle="1" w:styleId="UnresolvedMention1">
    <w:name w:val="Unresolved Mention1"/>
    <w:basedOn w:val="DefaultParagraphFont"/>
    <w:uiPriority w:val="99"/>
    <w:semiHidden/>
    <w:unhideWhenUsed/>
    <w:rsid w:val="007936B7"/>
    <w:rPr>
      <w:color w:val="808080"/>
      <w:shd w:val="clear" w:color="auto" w:fill="E6E6E6"/>
    </w:rPr>
  </w:style>
  <w:style w:type="character" w:customStyle="1" w:styleId="UnresolvedMention2">
    <w:name w:val="Unresolved Mention2"/>
    <w:basedOn w:val="DefaultParagraphFont"/>
    <w:rsid w:val="00141430"/>
    <w:rPr>
      <w:color w:val="605E5C"/>
      <w:shd w:val="clear" w:color="auto" w:fill="E1DFDD"/>
    </w:rPr>
  </w:style>
  <w:style w:type="paragraph" w:customStyle="1" w:styleId="CurrBoxEmail">
    <w:name w:val="CurrBoxEmail"/>
    <w:basedOn w:val="CurrBox"/>
    <w:qFormat/>
    <w:rsid w:val="001632FB"/>
    <w:pPr>
      <w:jc w:val="center"/>
    </w:pPr>
  </w:style>
  <w:style w:type="paragraph" w:customStyle="1" w:styleId="ITEarlyTease">
    <w:name w:val="ITEarlyTease"/>
    <w:basedOn w:val="Normal"/>
    <w:qFormat/>
    <w:rsid w:val="001632FB"/>
    <w:pPr>
      <w:pBdr>
        <w:top w:val="single" w:sz="4" w:space="1" w:color="auto"/>
        <w:left w:val="single" w:sz="4" w:space="4" w:color="auto"/>
        <w:bottom w:val="single" w:sz="4" w:space="1" w:color="auto"/>
        <w:right w:val="single" w:sz="4" w:space="4" w:color="auto"/>
      </w:pBdr>
      <w:shd w:val="clear" w:color="auto" w:fill="DEEAF6" w:themeFill="accent1" w:themeFillTint="33"/>
      <w:spacing w:before="480" w:after="480"/>
    </w:pPr>
    <w:rPr>
      <w:rFonts w:ascii="Calibri" w:hAnsi="Calibri"/>
    </w:rPr>
  </w:style>
  <w:style w:type="paragraph" w:customStyle="1" w:styleId="ITByline">
    <w:name w:val="ITByline"/>
    <w:basedOn w:val="Normal"/>
    <w:qFormat/>
    <w:rsid w:val="001632FB"/>
    <w:pPr>
      <w:spacing w:before="240" w:after="240"/>
    </w:pPr>
    <w:rPr>
      <w:i/>
      <w:color w:val="2E74B5" w:themeColor="accent1" w:themeShade="BF"/>
    </w:rPr>
  </w:style>
  <w:style w:type="paragraph" w:customStyle="1" w:styleId="TableText">
    <w:name w:val="TableText"/>
    <w:basedOn w:val="Normal"/>
    <w:qFormat/>
    <w:rsid w:val="001632FB"/>
    <w:pPr>
      <w:spacing w:after="0"/>
    </w:pPr>
    <w:rPr>
      <w:rFonts w:ascii="Calibri" w:hAnsi="Calibri"/>
      <w:sz w:val="22"/>
      <w:szCs w:val="22"/>
    </w:rPr>
  </w:style>
  <w:style w:type="paragraph" w:customStyle="1" w:styleId="TableColHeading">
    <w:name w:val="TableColHeading"/>
    <w:basedOn w:val="Normal"/>
    <w:qFormat/>
    <w:rsid w:val="001632FB"/>
    <w:pPr>
      <w:spacing w:after="0"/>
      <w:jc w:val="center"/>
    </w:pPr>
    <w:rPr>
      <w:rFonts w:ascii="Calibri" w:hAnsi="Calibri"/>
      <w:b/>
      <w:sz w:val="22"/>
      <w:szCs w:val="22"/>
    </w:rPr>
  </w:style>
  <w:style w:type="paragraph" w:customStyle="1" w:styleId="FigTableLabel">
    <w:name w:val="FigTableLabel"/>
    <w:basedOn w:val="Normal"/>
    <w:qFormat/>
    <w:rsid w:val="001632FB"/>
    <w:pPr>
      <w:spacing w:after="240"/>
      <w:jc w:val="center"/>
    </w:pPr>
    <w:rPr>
      <w:rFonts w:ascii="Calibri" w:hAnsi="Calibri"/>
      <w:b/>
      <w:smallCaps/>
      <w:color w:val="FF0000"/>
    </w:rPr>
  </w:style>
  <w:style w:type="paragraph" w:customStyle="1" w:styleId="MnemFront">
    <w:name w:val="MnemFront"/>
    <w:basedOn w:val="Normal"/>
    <w:qFormat/>
    <w:rsid w:val="001632FB"/>
    <w:pPr>
      <w:spacing w:before="360" w:after="360"/>
      <w:ind w:left="900" w:right="907"/>
      <w:contextualSpacing/>
      <w:jc w:val="center"/>
    </w:pPr>
    <w:rPr>
      <w:iCs/>
      <w:color w:val="ED7D31" w:themeColor="accent2"/>
    </w:rPr>
  </w:style>
  <w:style w:type="paragraph" w:customStyle="1" w:styleId="ITPara">
    <w:name w:val="ITPara"/>
    <w:basedOn w:val="Normal"/>
    <w:qFormat/>
    <w:rsid w:val="001632FB"/>
    <w:pPr>
      <w:spacing w:before="120" w:after="240"/>
    </w:pPr>
    <w:rPr>
      <w:color w:val="2E74B5" w:themeColor="accent1" w:themeShade="BF"/>
    </w:rPr>
  </w:style>
  <w:style w:type="paragraph" w:customStyle="1" w:styleId="MnemBack">
    <w:name w:val="MnemBack"/>
    <w:basedOn w:val="MnemFront"/>
    <w:qFormat/>
    <w:rsid w:val="001632FB"/>
    <w:rPr>
      <w:bCs/>
    </w:rPr>
  </w:style>
  <w:style w:type="paragraph" w:customStyle="1" w:styleId="ITReflectHead">
    <w:name w:val="ITReflectHead"/>
    <w:basedOn w:val="Normal"/>
    <w:qFormat/>
    <w:rsid w:val="001632FB"/>
    <w:pPr>
      <w:spacing w:before="360" w:after="360"/>
    </w:pPr>
    <w:rPr>
      <w:rFonts w:ascii="Calibri" w:hAnsi="Calibri"/>
      <w:b/>
      <w:iCs/>
      <w:color w:val="2E74B5"/>
      <w:bdr w:val="none" w:sz="0" w:space="0" w:color="auto" w:frame="1"/>
      <w:lang w:eastAsia="en-US"/>
    </w:rPr>
  </w:style>
  <w:style w:type="paragraph" w:customStyle="1" w:styleId="ITReflectQ">
    <w:name w:val="ITReflectQ"/>
    <w:basedOn w:val="Normal"/>
    <w:qFormat/>
    <w:rsid w:val="001632FB"/>
    <w:pPr>
      <w:spacing w:after="240"/>
      <w:ind w:left="360" w:hanging="360"/>
    </w:pPr>
    <w:rPr>
      <w:color w:val="2E74B5" w:themeColor="accent1" w:themeShade="BF"/>
    </w:rPr>
  </w:style>
  <w:style w:type="paragraph" w:customStyle="1" w:styleId="CurrBox">
    <w:name w:val="CurrBox"/>
    <w:basedOn w:val="Normal"/>
    <w:qFormat/>
    <w:rsid w:val="001632FB"/>
    <w:pPr>
      <w:pBdr>
        <w:top w:val="single" w:sz="4" w:space="1" w:color="auto"/>
        <w:left w:val="single" w:sz="4" w:space="4" w:color="auto"/>
        <w:bottom w:val="single" w:sz="4" w:space="1" w:color="auto"/>
        <w:right w:val="single" w:sz="4" w:space="4" w:color="auto"/>
      </w:pBdr>
      <w:shd w:val="clear" w:color="auto" w:fill="FAF9F9"/>
      <w:spacing w:line="300" w:lineRule="atLeast"/>
    </w:pPr>
    <w:rPr>
      <w:rFonts w:eastAsiaTheme="minorEastAsia" w:cstheme="minorBidi"/>
      <w:color w:val="16233A"/>
      <w:sz w:val="22"/>
      <w:szCs w:val="22"/>
    </w:rPr>
  </w:style>
  <w:style w:type="paragraph" w:customStyle="1" w:styleId="ReviewHead">
    <w:name w:val="ReviewHead"/>
    <w:basedOn w:val="Normal"/>
    <w:qFormat/>
    <w:rsid w:val="001632FB"/>
    <w:pPr>
      <w:pageBreakBefore/>
      <w:numPr>
        <w:ilvl w:val="1"/>
      </w:numPr>
    </w:pPr>
    <w:rPr>
      <w:rFonts w:ascii="Calibri" w:eastAsia="Yu Mincho" w:hAnsi="Calibri" w:cs="Arial"/>
      <w:b/>
      <w:color w:val="ED7D31"/>
      <w:spacing w:val="15"/>
      <w:sz w:val="28"/>
      <w:szCs w:val="22"/>
    </w:rPr>
  </w:style>
  <w:style w:type="paragraph" w:customStyle="1" w:styleId="AnswerList">
    <w:name w:val="AnswerList"/>
    <w:basedOn w:val="Normal"/>
    <w:qFormat/>
    <w:rsid w:val="001632FB"/>
    <w:pPr>
      <w:numPr>
        <w:numId w:val="6"/>
      </w:numPr>
      <w:spacing w:after="240"/>
      <w:contextualSpacing/>
    </w:pPr>
  </w:style>
  <w:style w:type="paragraph" w:customStyle="1" w:styleId="Answer">
    <w:name w:val="Answer"/>
    <w:basedOn w:val="Normal"/>
    <w:qFormat/>
    <w:rsid w:val="001632FB"/>
    <w:pPr>
      <w:spacing w:after="240"/>
      <w:ind w:left="360" w:hanging="360"/>
    </w:pPr>
    <w:rPr>
      <w:rFonts w:eastAsiaTheme="minorEastAsia" w:cstheme="minorBidi"/>
    </w:rPr>
  </w:style>
  <w:style w:type="paragraph" w:customStyle="1" w:styleId="ClinCorre">
    <w:name w:val="ClinCorre"/>
    <w:basedOn w:val="Normal"/>
    <w:qFormat/>
    <w:rsid w:val="001632FB"/>
    <w:pPr>
      <w:spacing w:before="360" w:after="360"/>
    </w:pPr>
    <w:rPr>
      <w:color w:val="2E74B5" w:themeColor="accent1" w:themeShade="BF"/>
    </w:rPr>
  </w:style>
  <w:style w:type="table" w:styleId="TableGrid">
    <w:name w:val="Table Grid"/>
    <w:basedOn w:val="TableNormal"/>
    <w:uiPriority w:val="59"/>
    <w:rsid w:val="001632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Only">
    <w:name w:val="TitleOnly"/>
    <w:basedOn w:val="Normal"/>
    <w:qFormat/>
    <w:rsid w:val="001632FB"/>
    <w:pPr>
      <w:spacing w:after="720"/>
    </w:pPr>
    <w:rPr>
      <w:rFonts w:eastAsiaTheme="minorEastAsia" w:cstheme="minorBidi"/>
      <w:spacing w:val="-10"/>
      <w:kern w:val="28"/>
      <w:sz w:val="56"/>
      <w:szCs w:val="56"/>
    </w:rPr>
  </w:style>
  <w:style w:type="paragraph" w:customStyle="1" w:styleId="LOHeading">
    <w:name w:val="LOHeading"/>
    <w:basedOn w:val="Normal"/>
    <w:link w:val="LOHeadingChar"/>
    <w:qFormat/>
    <w:rsid w:val="001632FB"/>
    <w:pPr>
      <w:numPr>
        <w:ilvl w:val="1"/>
      </w:numPr>
      <w:spacing w:before="480" w:after="360"/>
    </w:pPr>
    <w:rPr>
      <w:rFonts w:ascii="Calibri" w:hAnsi="Calibri"/>
      <w:b/>
      <w:color w:val="2E74B5"/>
      <w:spacing w:val="15"/>
      <w:sz w:val="28"/>
      <w:szCs w:val="22"/>
    </w:rPr>
  </w:style>
  <w:style w:type="paragraph" w:customStyle="1" w:styleId="ParaList">
    <w:name w:val="ParaList"/>
    <w:basedOn w:val="Normal"/>
    <w:qFormat/>
    <w:rsid w:val="001632FB"/>
    <w:pPr>
      <w:spacing w:before="120" w:after="80"/>
    </w:pPr>
    <w:rPr>
      <w:rFonts w:ascii="Calibri" w:hAnsi="Calibri"/>
    </w:rPr>
  </w:style>
  <w:style w:type="character" w:customStyle="1" w:styleId="LOHeadingChar">
    <w:name w:val="LOHeading Char"/>
    <w:basedOn w:val="DefaultParagraphFont"/>
    <w:link w:val="LOHeading"/>
    <w:rsid w:val="001632FB"/>
    <w:rPr>
      <w:rFonts w:ascii="Calibri" w:eastAsia="Calibri" w:hAnsi="Calibri" w:cs="Calibri"/>
      <w:b/>
      <w:color w:val="2E74B5"/>
      <w:spacing w:val="15"/>
      <w:sz w:val="28"/>
      <w:szCs w:val="22"/>
      <w:lang w:eastAsia="ja-JP"/>
    </w:rPr>
  </w:style>
  <w:style w:type="paragraph" w:customStyle="1" w:styleId="BulletList">
    <w:name w:val="BulletList"/>
    <w:basedOn w:val="Normal"/>
    <w:qFormat/>
    <w:rsid w:val="001632FB"/>
    <w:pPr>
      <w:tabs>
        <w:tab w:val="num" w:pos="720"/>
      </w:tabs>
      <w:spacing w:after="240"/>
      <w:ind w:left="720" w:hanging="720"/>
      <w:contextualSpacing/>
    </w:pPr>
  </w:style>
  <w:style w:type="paragraph" w:customStyle="1" w:styleId="Para">
    <w:name w:val="Para"/>
    <w:basedOn w:val="Normal"/>
    <w:qFormat/>
    <w:rsid w:val="001632FB"/>
    <w:pPr>
      <w:spacing w:before="120" w:after="240"/>
    </w:pPr>
    <w:rPr>
      <w:rFonts w:eastAsiaTheme="minorEastAsia" w:cstheme="minorBidi"/>
    </w:rPr>
  </w:style>
  <w:style w:type="paragraph" w:customStyle="1" w:styleId="Heading21">
    <w:name w:val="Heading 21"/>
    <w:basedOn w:val="Normal"/>
    <w:qFormat/>
    <w:rsid w:val="001632FB"/>
    <w:pPr>
      <w:spacing w:before="360" w:after="240"/>
    </w:pPr>
    <w:rPr>
      <w:rFonts w:eastAsiaTheme="minorEastAsia" w:cstheme="minorBidi"/>
      <w:b/>
      <w:bCs/>
    </w:rPr>
  </w:style>
  <w:style w:type="paragraph" w:customStyle="1" w:styleId="Heading10">
    <w:name w:val="Heading1"/>
    <w:basedOn w:val="Heading1"/>
    <w:qFormat/>
    <w:rsid w:val="001632FB"/>
    <w:pPr>
      <w:spacing w:before="360" w:after="240"/>
    </w:pPr>
  </w:style>
  <w:style w:type="paragraph" w:customStyle="1" w:styleId="ActiveLearnQ">
    <w:name w:val="ActiveLearnQ"/>
    <w:basedOn w:val="Normal"/>
    <w:qFormat/>
    <w:rsid w:val="001632FB"/>
    <w:pPr>
      <w:pBdr>
        <w:top w:val="single" w:sz="4" w:space="10" w:color="5B9BD5" w:themeColor="accent1"/>
        <w:bottom w:val="single" w:sz="4" w:space="0" w:color="5B9BD5" w:themeColor="accent1"/>
      </w:pBdr>
      <w:spacing w:before="480" w:after="480"/>
      <w:ind w:left="864" w:right="864"/>
    </w:pPr>
    <w:rPr>
      <w:color w:val="2E74B5" w:themeColor="accent1" w:themeShade="BF"/>
    </w:rPr>
  </w:style>
  <w:style w:type="paragraph" w:customStyle="1" w:styleId="FigHolder">
    <w:name w:val="FigHolder"/>
    <w:basedOn w:val="Para"/>
    <w:qFormat/>
    <w:rsid w:val="001632FB"/>
    <w:pPr>
      <w:spacing w:before="240"/>
      <w:jc w:val="center"/>
    </w:pPr>
  </w:style>
  <w:style w:type="paragraph" w:customStyle="1" w:styleId="ParaEquation">
    <w:name w:val="ParaEquation"/>
    <w:basedOn w:val="Normal"/>
    <w:qFormat/>
    <w:rsid w:val="001632FB"/>
    <w:pPr>
      <w:spacing w:before="240" w:after="240"/>
      <w:contextualSpacing/>
      <w:jc w:val="center"/>
    </w:pPr>
    <w:rPr>
      <w:rFonts w:ascii="Calibri" w:hAnsi="Calibri"/>
      <w:color w:val="222222"/>
    </w:rPr>
  </w:style>
  <w:style w:type="paragraph" w:customStyle="1" w:styleId="Credit">
    <w:name w:val="Credit"/>
    <w:basedOn w:val="Normal"/>
    <w:qFormat/>
    <w:rsid w:val="001632FB"/>
    <w:pPr>
      <w:spacing w:after="360"/>
      <w:jc w:val="center"/>
    </w:pPr>
    <w:rPr>
      <w:rFonts w:ascii="Calibri" w:hAnsi="Calibri"/>
      <w:sz w:val="20"/>
      <w:szCs w:val="20"/>
    </w:rPr>
  </w:style>
  <w:style w:type="paragraph" w:customStyle="1" w:styleId="FigLabelWithCredit">
    <w:name w:val="FigLabelWithCredit"/>
    <w:basedOn w:val="FigTableLabel"/>
    <w:qFormat/>
    <w:rsid w:val="001632FB"/>
    <w:pPr>
      <w:spacing w:after="0"/>
    </w:pPr>
  </w:style>
  <w:style w:type="paragraph" w:styleId="NormalWeb">
    <w:name w:val="Normal (Web)"/>
    <w:basedOn w:val="Normal"/>
    <w:uiPriority w:val="99"/>
    <w:semiHidden/>
    <w:unhideWhenUsed/>
    <w:rsid w:val="001632FB"/>
    <w:pPr>
      <w:spacing w:before="100" w:beforeAutospacing="1" w:after="100" w:afterAutospacing="1"/>
    </w:pPr>
    <w:rPr>
      <w:rFonts w:ascii="Calibri" w:eastAsiaTheme="minorHAnsi" w:hAnsi="Calibri"/>
      <w:sz w:val="22"/>
      <w:szCs w:val="22"/>
      <w:lang w:eastAsia="en-US"/>
    </w:rPr>
  </w:style>
  <w:style w:type="paragraph" w:customStyle="1" w:styleId="Vignette">
    <w:name w:val="Vignette"/>
    <w:basedOn w:val="NormalWeb"/>
    <w:qFormat/>
    <w:rsid w:val="00E5209A"/>
    <w:pPr>
      <w:pBdr>
        <w:top w:val="single" w:sz="4" w:space="1" w:color="auto"/>
        <w:left w:val="single" w:sz="4" w:space="4" w:color="auto"/>
        <w:bottom w:val="single" w:sz="4" w:space="1" w:color="auto"/>
        <w:right w:val="single" w:sz="4" w:space="4" w:color="auto"/>
      </w:pBdr>
      <w:shd w:val="clear" w:color="auto" w:fill="FBE4D5" w:themeFill="accent2" w:themeFillTint="33"/>
      <w:spacing w:before="480" w:beforeAutospacing="0" w:after="120" w:afterAutospacing="0"/>
      <w:contextualSpacing/>
    </w:pPr>
    <w:rPr>
      <w:iCs/>
      <w:color w:val="000000"/>
      <w:sz w:val="24"/>
      <w:szCs w:val="24"/>
      <w:bdr w:val="none" w:sz="0" w:space="0" w:color="auto" w:frame="1"/>
    </w:rPr>
  </w:style>
  <w:style w:type="paragraph" w:customStyle="1" w:styleId="NumberList">
    <w:name w:val="NumberList"/>
    <w:basedOn w:val="BulletList"/>
    <w:qFormat/>
    <w:rsid w:val="001632FB"/>
  </w:style>
  <w:style w:type="paragraph" w:customStyle="1" w:styleId="ITHeading">
    <w:name w:val="ITHeading"/>
    <w:basedOn w:val="Heading10"/>
    <w:autoRedefine/>
    <w:qFormat/>
    <w:rsid w:val="001632FB"/>
    <w:pPr>
      <w:pageBreakBefore/>
    </w:pPr>
  </w:style>
  <w:style w:type="paragraph" w:styleId="ListParagraph">
    <w:name w:val="List Paragraph"/>
    <w:basedOn w:val="Normal"/>
    <w:autoRedefine/>
    <w:uiPriority w:val="34"/>
    <w:qFormat/>
    <w:rsid w:val="00E5209A"/>
    <w:pPr>
      <w:tabs>
        <w:tab w:val="num" w:pos="720"/>
      </w:tabs>
      <w:spacing w:after="0"/>
      <w:ind w:left="360" w:hanging="720"/>
      <w:contextualSpacing/>
    </w:pPr>
  </w:style>
  <w:style w:type="paragraph" w:customStyle="1" w:styleId="SummaryHead">
    <w:name w:val="SummaryHead"/>
    <w:basedOn w:val="Heading10"/>
    <w:autoRedefine/>
    <w:qFormat/>
    <w:rsid w:val="001632FB"/>
    <w:pPr>
      <w:pageBreakBefore/>
    </w:pPr>
  </w:style>
  <w:style w:type="paragraph" w:customStyle="1" w:styleId="PatientStory">
    <w:name w:val="PatientStory"/>
    <w:basedOn w:val="NormalWeb"/>
    <w:qFormat/>
    <w:rsid w:val="001632FB"/>
    <w:pPr>
      <w:pBdr>
        <w:top w:val="single" w:sz="4" w:space="1" w:color="auto"/>
        <w:left w:val="single" w:sz="4" w:space="4" w:color="auto"/>
        <w:bottom w:val="single" w:sz="4" w:space="1" w:color="auto"/>
        <w:right w:val="single" w:sz="4" w:space="4" w:color="auto"/>
      </w:pBdr>
      <w:shd w:val="clear" w:color="auto" w:fill="FBE4D5" w:themeFill="accent2" w:themeFillTint="33"/>
      <w:spacing w:before="360" w:beforeAutospacing="0" w:after="360" w:afterAutospacing="0"/>
    </w:pPr>
    <w:rPr>
      <w:iCs/>
      <w:color w:val="000000"/>
      <w:sz w:val="24"/>
      <w:szCs w:val="24"/>
      <w:bdr w:val="none" w:sz="0" w:space="0" w:color="auto" w:frame="1"/>
    </w:rPr>
  </w:style>
  <w:style w:type="paragraph" w:customStyle="1" w:styleId="OverlayHolder">
    <w:name w:val="OverlayHolder"/>
    <w:basedOn w:val="FigHolder"/>
    <w:qFormat/>
    <w:rsid w:val="001632FB"/>
  </w:style>
  <w:style w:type="paragraph" w:customStyle="1" w:styleId="Heading20">
    <w:name w:val="Heading2"/>
    <w:basedOn w:val="Normal"/>
    <w:qFormat/>
    <w:rsid w:val="004F78B0"/>
    <w:pPr>
      <w:spacing w:before="360" w:after="240" w:line="259" w:lineRule="auto"/>
    </w:pPr>
    <w:rPr>
      <w:rFonts w:ascii="Times New Roman" w:eastAsiaTheme="minorEastAsia" w:hAnsi="Times New Roman" w:cstheme="minorBidi"/>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6/09/relationships/commentsIds" Target="commentsIds.xml"/><Relationship Id="rId19"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6.png"/><Relationship Id="rId2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WevHJO5S1ZuNqnUonYH9+60umA==">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14</Pages>
  <Words>2537</Words>
  <Characters>14462</Characters>
  <Application>Microsoft Office Word</Application>
  <DocSecurity>0</DocSecurity>
  <Lines>120</Lines>
  <Paragraphs>33</Paragraphs>
  <ScaleCrop>false</ScaleCrop>
  <Company/>
  <LinksUpToDate>false</LinksUpToDate>
  <CharactersWithSpaces>16966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Ashley</dc:creator>
  <cp:lastModifiedBy>robert funkhouser</cp:lastModifiedBy>
  <cp:revision>4</cp:revision>
  <dcterms:created xsi:type="dcterms:W3CDTF">2022-09-22T15:21:00Z</dcterms:created>
  <dcterms:modified xsi:type="dcterms:W3CDTF">2023-05-01T03:35:00Z</dcterms:modified>
</cp:coreProperties>
</file>